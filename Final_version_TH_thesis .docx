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7D930CF" w14:textId="72419518" w:rsidR="0009101D" w:rsidRDefault="0009101D" w:rsidP="0009101D">
      <w:pPr>
        <w:spacing w:before="280" w:line="480" w:lineRule="auto"/>
        <w:ind w:left="720" w:hanging="360"/>
        <w:jc w:val="center"/>
        <w:rPr>
          <w:sz w:val="40"/>
          <w:szCs w:val="40"/>
        </w:rPr>
      </w:pPr>
      <w:bookmarkStart w:id="0" w:name="_Hlk40431795"/>
      <w:bookmarkEnd w:id="0"/>
      <w:r>
        <w:rPr>
          <w:sz w:val="40"/>
          <w:szCs w:val="40"/>
        </w:rPr>
        <w:t xml:space="preserve">Understanding Charge Density Waves </w:t>
      </w:r>
      <w:r w:rsidR="005E6EFD">
        <w:rPr>
          <w:sz w:val="40"/>
          <w:szCs w:val="40"/>
        </w:rPr>
        <w:t>in 1T – TaS</w:t>
      </w:r>
      <w:r w:rsidR="005E6EFD">
        <w:rPr>
          <w:sz w:val="40"/>
          <w:szCs w:val="40"/>
          <w:vertAlign w:val="subscript"/>
        </w:rPr>
        <w:t>2</w:t>
      </w:r>
      <w:r w:rsidR="005E6EFD">
        <w:rPr>
          <w:sz w:val="40"/>
          <w:szCs w:val="40"/>
        </w:rPr>
        <w:t xml:space="preserve"> </w:t>
      </w:r>
      <w:r>
        <w:rPr>
          <w:sz w:val="40"/>
          <w:szCs w:val="40"/>
        </w:rPr>
        <w:t xml:space="preserve">using Scanning Tunneling </w:t>
      </w:r>
      <w:r w:rsidR="005E6EFD">
        <w:rPr>
          <w:sz w:val="40"/>
          <w:szCs w:val="40"/>
        </w:rPr>
        <w:t>Microscopy</w:t>
      </w:r>
    </w:p>
    <w:p w14:paraId="52323736" w14:textId="77777777" w:rsidR="0009101D" w:rsidRDefault="0009101D" w:rsidP="0009101D">
      <w:pPr>
        <w:spacing w:before="280" w:line="360" w:lineRule="auto"/>
        <w:ind w:left="720" w:hanging="360"/>
        <w:jc w:val="center"/>
        <w:rPr>
          <w:sz w:val="20"/>
          <w:szCs w:val="20"/>
        </w:rPr>
      </w:pPr>
      <w:r>
        <w:rPr>
          <w:sz w:val="20"/>
          <w:szCs w:val="20"/>
        </w:rPr>
        <w:t>Trang Hoang</w:t>
      </w:r>
    </w:p>
    <w:p w14:paraId="6B7CED6E" w14:textId="77777777" w:rsidR="0009101D" w:rsidRPr="00043F3F" w:rsidRDefault="0009101D" w:rsidP="0009101D">
      <w:pPr>
        <w:spacing w:before="280" w:line="480" w:lineRule="auto"/>
        <w:ind w:left="720" w:hanging="360"/>
        <w:jc w:val="center"/>
        <w:rPr>
          <w:sz w:val="20"/>
          <w:szCs w:val="20"/>
        </w:rPr>
      </w:pPr>
      <w:r>
        <w:rPr>
          <w:sz w:val="20"/>
          <w:szCs w:val="20"/>
        </w:rPr>
        <w:t>Sponsored by: Professor Michael Boyer</w:t>
      </w:r>
    </w:p>
    <w:p w14:paraId="32AD747F" w14:textId="77777777" w:rsidR="0009101D" w:rsidRPr="00852670" w:rsidRDefault="0009101D" w:rsidP="0009101D">
      <w:pPr>
        <w:pStyle w:val="Heading3"/>
        <w:keepNext w:val="0"/>
        <w:keepLines w:val="0"/>
        <w:numPr>
          <w:ilvl w:val="0"/>
          <w:numId w:val="5"/>
        </w:numPr>
        <w:spacing w:before="280" w:line="480" w:lineRule="auto"/>
        <w:rPr>
          <w:b/>
          <w:color w:val="000000"/>
          <w:sz w:val="32"/>
          <w:szCs w:val="32"/>
        </w:rPr>
      </w:pPr>
      <w:commentRangeStart w:id="1"/>
      <w:r w:rsidRPr="00852670">
        <w:rPr>
          <w:b/>
          <w:color w:val="000000"/>
          <w:sz w:val="32"/>
          <w:szCs w:val="32"/>
        </w:rPr>
        <w:t>Abstract</w:t>
      </w:r>
      <w:commentRangeEnd w:id="1"/>
      <w:r>
        <w:rPr>
          <w:rStyle w:val="CommentReference"/>
          <w:color w:val="auto"/>
        </w:rPr>
        <w:commentReference w:id="1"/>
      </w:r>
    </w:p>
    <w:p w14:paraId="435AF664" w14:textId="4998D7D7" w:rsidR="0009101D" w:rsidRPr="00BA0483" w:rsidRDefault="0009101D" w:rsidP="0009101D">
      <w:pPr>
        <w:spacing w:before="240" w:after="240" w:line="480" w:lineRule="auto"/>
        <w:rPr>
          <w:sz w:val="20"/>
          <w:szCs w:val="20"/>
        </w:rPr>
      </w:pPr>
      <w:bookmarkStart w:id="2" w:name="_t2t27b876vdl" w:colFirst="0" w:colLast="0"/>
      <w:bookmarkEnd w:id="2"/>
      <w:r w:rsidRPr="00BA0483">
        <w:rPr>
          <w:sz w:val="20"/>
          <w:szCs w:val="20"/>
        </w:rPr>
        <w:t xml:space="preserve">For this project, I analyzed scanning tunneling microscopy (STM) data to understand the electronic properties in the material </w:t>
      </w:r>
      <w:r w:rsidR="005E6EFD">
        <w:rPr>
          <w:sz w:val="20"/>
          <w:szCs w:val="20"/>
        </w:rPr>
        <w:t>1T-</w:t>
      </w:r>
      <w:r w:rsidRPr="00BA0483">
        <w:rPr>
          <w:sz w:val="20"/>
          <w:szCs w:val="20"/>
        </w:rPr>
        <w:t>TaS</w:t>
      </w:r>
      <w:r w:rsidRPr="00BA0483">
        <w:rPr>
          <w:sz w:val="20"/>
          <w:szCs w:val="20"/>
          <w:vertAlign w:val="subscript"/>
        </w:rPr>
        <w:t>2</w:t>
      </w:r>
      <w:r w:rsidRPr="00BA0483">
        <w:rPr>
          <w:sz w:val="20"/>
          <w:szCs w:val="20"/>
        </w:rPr>
        <w:t>. TaS</w:t>
      </w:r>
      <w:r w:rsidRPr="00BA0483">
        <w:rPr>
          <w:sz w:val="20"/>
          <w:szCs w:val="20"/>
          <w:vertAlign w:val="subscript"/>
        </w:rPr>
        <w:t>2</w:t>
      </w:r>
      <w:r w:rsidRPr="00BA0483">
        <w:rPr>
          <w:sz w:val="20"/>
          <w:szCs w:val="20"/>
        </w:rPr>
        <w:t xml:space="preserve"> is a material that hosts charge density waves (CDWs). A CDW is a modulation in an electron density within a metal and is accompanied by a periodic lattice distortion and an electronic gap. STM is a reliable tool to observe the atomic structure of a material and how charges arrange themselves. Scientists still do not understand CDW properties on an atomic scale. Studying CDW states above and below their transition temperature will give us an insight into CDW formation and properties. </w:t>
      </w:r>
    </w:p>
    <w:p w14:paraId="13AB3465" w14:textId="77777777" w:rsidR="0009101D" w:rsidRPr="00996366" w:rsidRDefault="0009101D" w:rsidP="0009101D">
      <w:pPr>
        <w:pStyle w:val="Heading3"/>
        <w:keepNext w:val="0"/>
        <w:keepLines w:val="0"/>
        <w:numPr>
          <w:ilvl w:val="0"/>
          <w:numId w:val="5"/>
        </w:numPr>
        <w:spacing w:before="280" w:line="480" w:lineRule="auto"/>
        <w:rPr>
          <w:b/>
          <w:color w:val="000000"/>
          <w:sz w:val="32"/>
          <w:szCs w:val="32"/>
        </w:rPr>
      </w:pPr>
      <w:r w:rsidRPr="00852670">
        <w:rPr>
          <w:b/>
          <w:color w:val="000000"/>
          <w:sz w:val="32"/>
          <w:szCs w:val="32"/>
        </w:rPr>
        <w:t xml:space="preserve">Introduction </w:t>
      </w:r>
    </w:p>
    <w:p w14:paraId="2A05C6E8" w14:textId="77777777" w:rsidR="0009101D" w:rsidRPr="00996366" w:rsidRDefault="0009101D" w:rsidP="0009101D">
      <w:pPr>
        <w:pStyle w:val="Heading4"/>
        <w:numPr>
          <w:ilvl w:val="0"/>
          <w:numId w:val="7"/>
        </w:numPr>
        <w:spacing w:line="480" w:lineRule="auto"/>
        <w:rPr>
          <w:b/>
          <w:color w:val="auto"/>
          <w:sz w:val="30"/>
          <w:szCs w:val="30"/>
        </w:rPr>
      </w:pPr>
      <w:r w:rsidRPr="00996366">
        <w:rPr>
          <w:b/>
          <w:color w:val="auto"/>
          <w:sz w:val="30"/>
          <w:szCs w:val="30"/>
        </w:rPr>
        <w:t>Background in STM</w:t>
      </w:r>
    </w:p>
    <w:p w14:paraId="3AAC7F4F" w14:textId="77777777" w:rsidR="0009101D" w:rsidRDefault="0009101D" w:rsidP="0009101D">
      <w:pPr>
        <w:spacing w:line="480" w:lineRule="auto"/>
        <w:rPr>
          <w:sz w:val="20"/>
          <w:szCs w:val="20"/>
        </w:rPr>
      </w:pPr>
      <w:r w:rsidRPr="00BA0483">
        <w:rPr>
          <w:sz w:val="20"/>
          <w:szCs w:val="20"/>
        </w:rPr>
        <w:t xml:space="preserve">STM is a technique that uses tunneling electrons to produce real-space images and deliver spectroscopic analysis of the surface material at an atomic level. With this technique, scientists can </w:t>
      </w:r>
      <w:del w:id="3" w:author="Michael Boyer" w:date="2020-04-27T09:54:00Z">
        <w:r w:rsidRPr="00BA0483" w:rsidDel="00893EEE">
          <w:rPr>
            <w:sz w:val="20"/>
            <w:szCs w:val="20"/>
          </w:rPr>
          <w:delText xml:space="preserve"> </w:delText>
        </w:r>
      </w:del>
      <w:r w:rsidRPr="00BA0483">
        <w:rPr>
          <w:sz w:val="20"/>
          <w:szCs w:val="20"/>
        </w:rPr>
        <w:t xml:space="preserve">further understand the atomic structure and bonding in solids at unprecedented levels. For this research, STM has helped in </w:t>
      </w:r>
    </w:p>
    <w:p w14:paraId="069CC90D" w14:textId="4063A3A0" w:rsidR="0009101D" w:rsidRDefault="0009101D" w:rsidP="0009101D">
      <w:pPr>
        <w:spacing w:line="480" w:lineRule="auto"/>
        <w:rPr>
          <w:sz w:val="20"/>
          <w:szCs w:val="20"/>
        </w:rPr>
      </w:pPr>
      <w:r w:rsidRPr="00BA0483">
        <w:rPr>
          <w:sz w:val="20"/>
          <w:szCs w:val="20"/>
        </w:rPr>
        <w:t>understanding the CDW of 1T-</w:t>
      </w:r>
      <w:r w:rsidRPr="00BA0483">
        <w:rPr>
          <w:sz w:val="20"/>
          <w:szCs w:val="20"/>
        </w:rPr>
        <w:t>TaS</w:t>
      </w:r>
      <w:r w:rsidR="006954F9">
        <w:rPr>
          <w:sz w:val="20"/>
          <w:szCs w:val="20"/>
          <w:vertAlign w:val="subscript"/>
        </w:rPr>
        <w:t>2</w:t>
      </w:r>
      <w:r w:rsidR="006954F9">
        <w:rPr>
          <w:sz w:val="20"/>
          <w:szCs w:val="20"/>
        </w:rPr>
        <w:t xml:space="preserve"> </w:t>
      </w:r>
      <w:r w:rsidRPr="00BA0483">
        <w:rPr>
          <w:sz w:val="20"/>
          <w:szCs w:val="20"/>
        </w:rPr>
        <w:t>ne</w:t>
      </w:r>
      <w:r w:rsidRPr="00BA0483">
        <w:rPr>
          <w:sz w:val="20"/>
          <w:szCs w:val="20"/>
        </w:rPr>
        <w:t xml:space="preserve">ar the commensurate/ incommensurate phase transition [1] [6]. </w:t>
      </w:r>
    </w:p>
    <w:p w14:paraId="47D9B8E9" w14:textId="77777777" w:rsidR="0009101D" w:rsidRDefault="0009101D" w:rsidP="0009101D">
      <w:pPr>
        <w:spacing w:line="480" w:lineRule="auto"/>
        <w:jc w:val="center"/>
        <w:rPr>
          <w:sz w:val="20"/>
          <w:szCs w:val="20"/>
        </w:rPr>
      </w:pPr>
      <w:r>
        <w:rPr>
          <w:noProof/>
          <w:lang w:val="en-US"/>
        </w:rPr>
        <w:lastRenderedPageBreak/>
        <w:drawing>
          <wp:inline distT="0" distB="0" distL="0" distR="0" wp14:anchorId="707486F3" wp14:editId="416A03A6">
            <wp:extent cx="2722729" cy="3208811"/>
            <wp:effectExtent l="0" t="0" r="1905"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925" t="1431" r="2109" b="2416"/>
                    <a:stretch/>
                  </pic:blipFill>
                  <pic:spPr bwMode="auto">
                    <a:xfrm>
                      <a:off x="0" y="0"/>
                      <a:ext cx="2757953" cy="3250323"/>
                    </a:xfrm>
                    <a:prstGeom prst="rect">
                      <a:avLst/>
                    </a:prstGeom>
                    <a:ln>
                      <a:noFill/>
                    </a:ln>
                    <a:extLst>
                      <a:ext uri="{53640926-AAD7-44D8-BBD7-CCE9431645EC}">
                        <a14:shadowObscured xmlns:a14="http://schemas.microsoft.com/office/drawing/2010/main"/>
                      </a:ext>
                    </a:extLst>
                  </pic:spPr>
                </pic:pic>
              </a:graphicData>
            </a:graphic>
          </wp:inline>
        </w:drawing>
      </w:r>
    </w:p>
    <w:p w14:paraId="06979D89" w14:textId="77777777" w:rsidR="0009101D" w:rsidRDefault="0009101D" w:rsidP="0009101D">
      <w:pPr>
        <w:spacing w:line="480" w:lineRule="auto"/>
        <w:jc w:val="center"/>
        <w:rPr>
          <w:sz w:val="20"/>
          <w:szCs w:val="20"/>
        </w:rPr>
      </w:pPr>
      <w:r w:rsidRPr="00150183">
        <w:rPr>
          <w:noProof/>
          <w:sz w:val="20"/>
          <w:szCs w:val="20"/>
          <w:lang w:val="en-US"/>
        </w:rPr>
        <mc:AlternateContent>
          <mc:Choice Requires="wps">
            <w:drawing>
              <wp:anchor distT="45720" distB="45720" distL="114300" distR="114300" simplePos="0" relativeHeight="251682816" behindDoc="0" locked="0" layoutInCell="1" allowOverlap="1" wp14:anchorId="1B1ADC63" wp14:editId="708576B6">
                <wp:simplePos x="0" y="0"/>
                <wp:positionH relativeFrom="page">
                  <wp:posOffset>2514600</wp:posOffset>
                </wp:positionH>
                <wp:positionV relativeFrom="paragraph">
                  <wp:posOffset>7620</wp:posOffset>
                </wp:positionV>
                <wp:extent cx="2828925" cy="1404620"/>
                <wp:effectExtent l="0" t="0" r="9525" b="4445"/>
                <wp:wrapSquare wrapText="bothSides"/>
                <wp:docPr id="2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28925" cy="1404620"/>
                        </a:xfrm>
                        <a:prstGeom prst="rect">
                          <a:avLst/>
                        </a:prstGeom>
                        <a:solidFill>
                          <a:srgbClr val="FFFFFF"/>
                        </a:solidFill>
                        <a:ln w="9525">
                          <a:noFill/>
                          <a:miter lim="800000"/>
                          <a:headEnd/>
                          <a:tailEnd/>
                        </a:ln>
                      </wps:spPr>
                      <wps:txbx>
                        <w:txbxContent>
                          <w:p w14:paraId="6F710ECD" w14:textId="77777777" w:rsidR="0009101D" w:rsidRPr="00150183" w:rsidRDefault="0009101D" w:rsidP="0009101D">
                            <w:pPr>
                              <w:rPr>
                                <w:sz w:val="17"/>
                                <w:szCs w:val="17"/>
                              </w:rPr>
                            </w:pPr>
                            <w:r w:rsidRPr="00150183">
                              <w:rPr>
                                <w:sz w:val="17"/>
                                <w:szCs w:val="17"/>
                              </w:rPr>
                              <w:t>Figure 1: STM schematic with basic components [8]</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1B1ADC63" id="_x0000_t202" coordsize="21600,21600" o:spt="202" path="m,l,21600r21600,l21600,xe">
                <v:stroke joinstyle="miter"/>
                <v:path gradientshapeok="t" o:connecttype="rect"/>
              </v:shapetype>
              <v:shape id="Text Box 2" o:spid="_x0000_s1026" type="#_x0000_t202" style="position:absolute;left:0;text-align:left;margin-left:198pt;margin-top:.6pt;width:222.75pt;height:110.6pt;z-index:251682816;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" stroked="f">
                <v:textbox style="mso-fit-shape-to-text:t">
                  <w:txbxContent>
                    <w:p w14:paraId="6F710ECD" w14:textId="77777777" w:rsidR="0009101D" w:rsidRPr="00150183" w:rsidRDefault="0009101D" w:rsidP="0009101D">
                      <w:pPr>
                        <w:rPr>
                          <w:sz w:val="17"/>
                          <w:szCs w:val="17"/>
                        </w:rPr>
                      </w:pPr>
                      <w:r w:rsidRPr="00150183">
                        <w:rPr>
                          <w:sz w:val="17"/>
                          <w:szCs w:val="17"/>
                        </w:rPr>
                        <w:t>Figure 1: STM schematic with basic components [8]</w:t>
                      </w:r>
                    </w:p>
                  </w:txbxContent>
                </v:textbox>
                <w10:wrap type="square" anchorx="page"/>
              </v:shape>
            </w:pict>
          </mc:Fallback>
        </mc:AlternateContent>
      </w:r>
    </w:p>
    <w:p w14:paraId="018350EA" w14:textId="77777777" w:rsidR="0009101D" w:rsidRPr="00996366" w:rsidRDefault="0009101D" w:rsidP="0009101D">
      <w:pPr>
        <w:spacing w:line="480" w:lineRule="auto"/>
        <w:jc w:val="center"/>
        <w:rPr>
          <w:sz w:val="20"/>
          <w:szCs w:val="20"/>
        </w:rPr>
      </w:pPr>
    </w:p>
    <w:p w14:paraId="25C3C0B4" w14:textId="77777777" w:rsidR="0009101D" w:rsidRPr="00996366" w:rsidRDefault="0009101D" w:rsidP="0009101D">
      <w:pPr>
        <w:pStyle w:val="Heading5"/>
        <w:numPr>
          <w:ilvl w:val="1"/>
          <w:numId w:val="10"/>
        </w:numPr>
        <w:rPr>
          <w:b/>
          <w:bCs/>
          <w:color w:val="auto"/>
          <w:sz w:val="26"/>
          <w:szCs w:val="26"/>
        </w:rPr>
      </w:pPr>
      <w:r w:rsidRPr="00996366">
        <w:rPr>
          <w:b/>
          <w:bCs/>
          <w:color w:val="auto"/>
          <w:sz w:val="26"/>
          <w:szCs w:val="26"/>
        </w:rPr>
        <w:t xml:space="preserve">How does STM operate? </w:t>
      </w:r>
    </w:p>
    <w:p w14:paraId="61C48CDC" w14:textId="77777777" w:rsidR="0009101D" w:rsidRPr="00BA0483" w:rsidRDefault="0009101D" w:rsidP="0009101D">
      <w:pPr>
        <w:spacing w:before="240" w:after="240" w:line="480" w:lineRule="auto"/>
        <w:rPr>
          <w:sz w:val="20"/>
          <w:szCs w:val="20"/>
        </w:rPr>
      </w:pPr>
      <w:r w:rsidRPr="00BA0483">
        <w:rPr>
          <w:sz w:val="20"/>
          <w:szCs w:val="20"/>
        </w:rPr>
        <w:t>On a simple note, the STM operates uses a very sharp metal tip to scan the material's surface. The STM consists of a tip, a piezoelectric scanner, current amplifier and a feedback loop. The scanner helps to control the position of the scanner in x,</w:t>
      </w:r>
      <w:r>
        <w:rPr>
          <w:sz w:val="20"/>
          <w:szCs w:val="20"/>
        </w:rPr>
        <w:t xml:space="preserve"> </w:t>
      </w:r>
      <w:r w:rsidRPr="00BA0483">
        <w:rPr>
          <w:sz w:val="20"/>
          <w:szCs w:val="20"/>
        </w:rPr>
        <w:t xml:space="preserve">y, z direction. The z - direction of the tip is the distance between that tip and the surface to be measured. The tip-sample distance affects significantly to the tunneling current flow between the tip and measured surface two; the current </w:t>
      </w:r>
      <w:commentRangeStart w:id="4"/>
      <w:r w:rsidRPr="00BA0483">
        <w:rPr>
          <w:sz w:val="20"/>
          <w:szCs w:val="20"/>
        </w:rPr>
        <w:t xml:space="preserve">change of around 1 Ȧ results in a change to an order of magnitude of (x) </w:t>
      </w:r>
      <w:commentRangeEnd w:id="4"/>
      <w:r w:rsidRPr="00BA0483">
        <w:rPr>
          <w:rStyle w:val="CommentReference"/>
          <w:sz w:val="20"/>
          <w:szCs w:val="20"/>
        </w:rPr>
        <w:commentReference w:id="4"/>
      </w:r>
      <w:r w:rsidRPr="00BA0483">
        <w:rPr>
          <w:sz w:val="20"/>
          <w:szCs w:val="20"/>
        </w:rPr>
        <w:t xml:space="preserve"> in the tunneling current. </w:t>
      </w:r>
      <w:commentRangeStart w:id="5"/>
      <w:r w:rsidRPr="00BA0483">
        <w:rPr>
          <w:sz w:val="20"/>
          <w:szCs w:val="20"/>
        </w:rPr>
        <w:t xml:space="preserve">The tunneling current for electron states of energy </w:t>
      </w:r>
      <m:oMath>
        <m:r>
          <w:rPr>
            <w:rFonts w:ascii="Cambria Math" w:hAnsi="Cambria Math"/>
            <w:sz w:val="20"/>
            <w:szCs w:val="20"/>
          </w:rPr>
          <m:t>ϵ</m:t>
        </m:r>
      </m:oMath>
      <w:r w:rsidRPr="00BA0483">
        <w:rPr>
          <w:sz w:val="20"/>
          <w:szCs w:val="20"/>
        </w:rPr>
        <w:t xml:space="preserve"> is given below: </w:t>
      </w:r>
    </w:p>
    <w:p w14:paraId="4C5CC699" w14:textId="77777777" w:rsidR="0009101D" w:rsidRPr="00BB7653" w:rsidRDefault="005703AE" w:rsidP="0009101D">
      <w:pPr>
        <w:spacing w:before="240" w:after="240" w:line="480" w:lineRule="auto"/>
      </w:pPr>
      <m:oMathPara>
        <m:oMath>
          <m:sSub>
            <m:sSubPr>
              <m:ctrlPr>
                <w:rPr>
                  <w:rFonts w:ascii="Cambria Math" w:hAnsi="Cambria Math"/>
                  <w:i/>
                </w:rPr>
              </m:ctrlPr>
            </m:sSubPr>
            <m:e>
              <m:r>
                <w:rPr>
                  <w:rFonts w:ascii="Cambria Math" w:hAnsi="Cambria Math"/>
                </w:rPr>
                <m:t>I</m:t>
              </m:r>
            </m:e>
            <m:sub>
              <m:r>
                <w:rPr>
                  <w:rFonts w:ascii="Cambria Math" w:hAnsi="Cambria Math"/>
                </w:rPr>
                <m:t xml:space="preserve">tip→Sample </m:t>
              </m:r>
            </m:sub>
          </m:sSub>
          <m:r>
            <w:rPr>
              <w:rFonts w:ascii="Cambria Math" w:hAnsi="Cambria Math"/>
            </w:rPr>
            <m:t>=-2e</m:t>
          </m:r>
          <m:f>
            <m:fPr>
              <m:ctrlPr>
                <w:rPr>
                  <w:rFonts w:ascii="Cambria Math" w:hAnsi="Cambria Math"/>
                  <w:i/>
                </w:rPr>
              </m:ctrlPr>
            </m:fPr>
            <m:num>
              <m:r>
                <w:rPr>
                  <w:rFonts w:ascii="Cambria Math" w:hAnsi="Cambria Math"/>
                </w:rPr>
                <m:t>2π</m:t>
              </m:r>
            </m:num>
            <m:den>
              <m:r>
                <w:rPr>
                  <w:rFonts w:ascii="Cambria Math" w:hAnsi="Cambria Math"/>
                </w:rPr>
                <m:t>ℏ</m:t>
              </m:r>
            </m:den>
          </m:f>
          <m:sSup>
            <m:sSupPr>
              <m:ctrlPr>
                <w:rPr>
                  <w:rFonts w:ascii="Cambria Math" w:hAnsi="Cambria Math"/>
                  <w:i/>
                </w:rPr>
              </m:ctrlPr>
            </m:sSupPr>
            <m:e>
              <m:d>
                <m:dPr>
                  <m:begChr m:val="|"/>
                  <m:endChr m:val="|"/>
                  <m:ctrlPr>
                    <w:rPr>
                      <w:rFonts w:ascii="Cambria Math" w:hAnsi="Cambria Math"/>
                      <w:i/>
                    </w:rPr>
                  </m:ctrlPr>
                </m:dPr>
                <m:e>
                  <m:r>
                    <w:rPr>
                      <w:rFonts w:ascii="Cambria Math" w:hAnsi="Cambria Math"/>
                    </w:rPr>
                    <m:t>M</m:t>
                  </m:r>
                </m:e>
              </m:d>
            </m:e>
            <m:sup>
              <m:r>
                <w:rPr>
                  <w:rFonts w:ascii="Cambria Math" w:hAnsi="Cambria Math"/>
                </w:rPr>
                <m:t>2</m:t>
              </m:r>
            </m:sup>
          </m:sSup>
          <m:sSub>
            <m:sSubPr>
              <m:ctrlPr>
                <w:rPr>
                  <w:rFonts w:ascii="Cambria Math" w:hAnsi="Cambria Math"/>
                  <w:i/>
                </w:rPr>
              </m:ctrlPr>
            </m:sSubPr>
            <m:e>
              <m:r>
                <w:rPr>
                  <w:rFonts w:ascii="Cambria Math" w:hAnsi="Cambria Math"/>
                </w:rPr>
                <m:t>ρ</m:t>
              </m:r>
            </m:e>
            <m:sub>
              <m:r>
                <w:rPr>
                  <w:rFonts w:ascii="Cambria Math" w:hAnsi="Cambria Math"/>
                </w:rPr>
                <m:t>s</m:t>
              </m:r>
            </m:sub>
          </m:sSub>
          <m:d>
            <m:dPr>
              <m:ctrlPr>
                <w:rPr>
                  <w:rFonts w:ascii="Cambria Math" w:hAnsi="Cambria Math"/>
                  <w:i/>
                </w:rPr>
              </m:ctrlPr>
            </m:dPr>
            <m:e>
              <m:r>
                <w:rPr>
                  <w:rFonts w:ascii="Cambria Math" w:hAnsi="Cambria Math"/>
                </w:rPr>
                <m:t>ϵ</m:t>
              </m:r>
            </m:e>
          </m:d>
          <m:r>
            <w:rPr>
              <w:rFonts w:ascii="Cambria Math" w:hAnsi="Cambria Math"/>
            </w:rPr>
            <m:t>.</m:t>
          </m:r>
          <m:d>
            <m:dPr>
              <m:begChr m:val="["/>
              <m:endChr m:val="]"/>
              <m:ctrlPr>
                <w:rPr>
                  <w:rFonts w:ascii="Cambria Math" w:hAnsi="Cambria Math"/>
                  <w:i/>
                </w:rPr>
              </m:ctrlPr>
            </m:dPr>
            <m:e>
              <m:r>
                <w:rPr>
                  <w:rFonts w:ascii="Cambria Math" w:hAnsi="Cambria Math"/>
                </w:rPr>
                <m:t>1-f</m:t>
              </m:r>
              <m:d>
                <m:dPr>
                  <m:ctrlPr>
                    <w:rPr>
                      <w:rFonts w:ascii="Cambria Math" w:hAnsi="Cambria Math"/>
                      <w:i/>
                    </w:rPr>
                  </m:ctrlPr>
                </m:dPr>
                <m:e>
                  <m:r>
                    <w:rPr>
                      <w:rFonts w:ascii="Cambria Math" w:hAnsi="Cambria Math"/>
                    </w:rPr>
                    <m:t>ϵ</m:t>
                  </m:r>
                </m:e>
              </m:d>
            </m:e>
          </m:d>
          <m:sSub>
            <m:sSubPr>
              <m:ctrlPr>
                <w:rPr>
                  <w:rFonts w:ascii="Cambria Math" w:hAnsi="Cambria Math"/>
                  <w:i/>
                </w:rPr>
              </m:ctrlPr>
            </m:sSubPr>
            <m:e>
              <m:r>
                <w:rPr>
                  <w:rFonts w:ascii="Cambria Math" w:hAnsi="Cambria Math"/>
                </w:rPr>
                <m:t>ρ</m:t>
              </m:r>
            </m:e>
            <m:sub>
              <m:r>
                <w:rPr>
                  <w:rFonts w:ascii="Cambria Math" w:hAnsi="Cambria Math"/>
                </w:rPr>
                <m:t>t</m:t>
              </m:r>
            </m:sub>
          </m:sSub>
          <m:d>
            <m:dPr>
              <m:ctrlPr>
                <w:rPr>
                  <w:rFonts w:ascii="Cambria Math" w:hAnsi="Cambria Math"/>
                  <w:i/>
                </w:rPr>
              </m:ctrlPr>
            </m:dPr>
            <m:e>
              <m:r>
                <w:rPr>
                  <w:rFonts w:ascii="Cambria Math" w:hAnsi="Cambria Math"/>
                </w:rPr>
                <m:t>ϵ+eV</m:t>
              </m:r>
            </m:e>
          </m:d>
          <m:r>
            <w:rPr>
              <w:rFonts w:ascii="Cambria Math" w:hAnsi="Cambria Math"/>
            </w:rPr>
            <m:t>.f(ϵ+eV)</m:t>
          </m:r>
        </m:oMath>
      </m:oMathPara>
    </w:p>
    <w:p w14:paraId="1E3BC8AE" w14:textId="77777777" w:rsidR="0009101D" w:rsidRPr="00BA0483" w:rsidRDefault="005703AE" w:rsidP="0009101D">
      <w:pPr>
        <w:spacing w:before="240" w:after="240" w:line="480" w:lineRule="auto"/>
        <w:rPr>
          <w:sz w:val="20"/>
          <w:szCs w:val="20"/>
        </w:rPr>
      </w:pPr>
      <m:oMath>
        <m:sSup>
          <m:sSupPr>
            <m:ctrlPr>
              <w:rPr>
                <w:rFonts w:ascii="Cambria Math" w:hAnsi="Cambria Math"/>
                <w:i/>
                <w:sz w:val="20"/>
                <w:szCs w:val="20"/>
              </w:rPr>
            </m:ctrlPr>
          </m:sSupPr>
          <m:e>
            <m:d>
              <m:dPr>
                <m:begChr m:val="|"/>
                <m:endChr m:val="|"/>
                <m:ctrlPr>
                  <w:rPr>
                    <w:rFonts w:ascii="Cambria Math" w:hAnsi="Cambria Math"/>
                    <w:i/>
                    <w:sz w:val="20"/>
                    <w:szCs w:val="20"/>
                  </w:rPr>
                </m:ctrlPr>
              </m:dPr>
              <m:e>
                <m:r>
                  <w:rPr>
                    <w:rFonts w:ascii="Cambria Math" w:hAnsi="Cambria Math"/>
                    <w:sz w:val="20"/>
                    <w:szCs w:val="20"/>
                  </w:rPr>
                  <m:t>M</m:t>
                </m:r>
              </m:e>
            </m:d>
          </m:e>
          <m:sup>
            <m:r>
              <w:rPr>
                <w:rFonts w:ascii="Cambria Math" w:hAnsi="Cambria Math"/>
                <w:sz w:val="20"/>
                <w:szCs w:val="20"/>
              </w:rPr>
              <m:t>2</m:t>
            </m:r>
          </m:sup>
        </m:sSup>
      </m:oMath>
      <w:r w:rsidR="0009101D" w:rsidRPr="00BA0483">
        <w:rPr>
          <w:sz w:val="20"/>
          <w:szCs w:val="20"/>
        </w:rPr>
        <w:t xml:space="preserve"> is the tunneling matrix element </w:t>
      </w:r>
      <m:oMath>
        <m:r>
          <w:rPr>
            <w:rFonts w:ascii="Cambria Math" w:hAnsi="Cambria Math"/>
            <w:sz w:val="20"/>
            <w:szCs w:val="20"/>
          </w:rPr>
          <m:t xml:space="preserve">∝ </m:t>
        </m:r>
        <m:sSup>
          <m:sSupPr>
            <m:ctrlPr>
              <w:rPr>
                <w:rFonts w:ascii="Cambria Math" w:hAnsi="Cambria Math"/>
                <w:i/>
                <w:sz w:val="20"/>
                <w:szCs w:val="20"/>
              </w:rPr>
            </m:ctrlPr>
          </m:sSupPr>
          <m:e>
            <m:r>
              <w:rPr>
                <w:rFonts w:ascii="Cambria Math" w:hAnsi="Cambria Math"/>
                <w:sz w:val="20"/>
                <w:szCs w:val="20"/>
              </w:rPr>
              <m:t>e</m:t>
            </m:r>
          </m:e>
          <m:sup>
            <m:r>
              <w:rPr>
                <w:rFonts w:ascii="Cambria Math" w:hAnsi="Cambria Math"/>
                <w:sz w:val="20"/>
                <w:szCs w:val="20"/>
              </w:rPr>
              <m:t>-</m:t>
            </m:r>
            <m:f>
              <m:fPr>
                <m:ctrlPr>
                  <w:rPr>
                    <w:rFonts w:ascii="Cambria Math" w:hAnsi="Cambria Math"/>
                    <w:i/>
                    <w:sz w:val="20"/>
                    <w:szCs w:val="20"/>
                  </w:rPr>
                </m:ctrlPr>
              </m:fPr>
              <m:num>
                <m:r>
                  <w:rPr>
                    <w:rFonts w:ascii="Cambria Math" w:hAnsi="Cambria Math"/>
                    <w:sz w:val="20"/>
                    <w:szCs w:val="20"/>
                  </w:rPr>
                  <m:t>z</m:t>
                </m:r>
              </m:num>
              <m:den>
                <m:sSub>
                  <m:sSubPr>
                    <m:ctrlPr>
                      <w:rPr>
                        <w:rFonts w:ascii="Cambria Math" w:hAnsi="Cambria Math"/>
                        <w:i/>
                        <w:sz w:val="20"/>
                        <w:szCs w:val="20"/>
                      </w:rPr>
                    </m:ctrlPr>
                  </m:sSubPr>
                  <m:e>
                    <m:r>
                      <w:rPr>
                        <w:rFonts w:ascii="Cambria Math" w:hAnsi="Cambria Math"/>
                        <w:sz w:val="20"/>
                        <w:szCs w:val="20"/>
                      </w:rPr>
                      <m:t>z</m:t>
                    </m:r>
                  </m:e>
                  <m:sub>
                    <m:r>
                      <w:rPr>
                        <w:rFonts w:ascii="Cambria Math" w:hAnsi="Cambria Math"/>
                        <w:sz w:val="20"/>
                        <w:szCs w:val="20"/>
                      </w:rPr>
                      <m:t>0</m:t>
                    </m:r>
                  </m:sub>
                </m:sSub>
              </m:den>
            </m:f>
          </m:sup>
        </m:sSup>
        <m:r>
          <w:rPr>
            <w:rFonts w:ascii="Cambria Math" w:hAnsi="Cambria Math"/>
            <w:sz w:val="20"/>
            <w:szCs w:val="20"/>
          </w:rPr>
          <m:t>,   f</m:t>
        </m:r>
        <m:d>
          <m:dPr>
            <m:ctrlPr>
              <w:rPr>
                <w:rFonts w:ascii="Cambria Math" w:hAnsi="Cambria Math"/>
                <w:i/>
                <w:sz w:val="20"/>
                <w:szCs w:val="20"/>
              </w:rPr>
            </m:ctrlPr>
          </m:dPr>
          <m:e>
            <m:r>
              <w:rPr>
                <w:rFonts w:ascii="Cambria Math" w:hAnsi="Cambria Math"/>
                <w:sz w:val="20"/>
                <w:szCs w:val="20"/>
              </w:rPr>
              <m:t>ϵ</m:t>
            </m:r>
          </m:e>
        </m:d>
        <m:r>
          <w:rPr>
            <w:rFonts w:ascii="Cambria Math" w:hAnsi="Cambria Math"/>
            <w:sz w:val="20"/>
            <w:szCs w:val="20"/>
          </w:rPr>
          <m:t>=</m:t>
        </m:r>
        <m:f>
          <m:fPr>
            <m:ctrlPr>
              <w:rPr>
                <w:rFonts w:ascii="Cambria Math" w:hAnsi="Cambria Math"/>
                <w:i/>
                <w:sz w:val="20"/>
                <w:szCs w:val="20"/>
              </w:rPr>
            </m:ctrlPr>
          </m:fPr>
          <m:num>
            <m:r>
              <w:rPr>
                <w:rFonts w:ascii="Cambria Math" w:hAnsi="Cambria Math"/>
                <w:sz w:val="20"/>
                <w:szCs w:val="20"/>
              </w:rPr>
              <m:t>1</m:t>
            </m:r>
          </m:num>
          <m:den>
            <m:r>
              <w:rPr>
                <w:rFonts w:ascii="Cambria Math" w:hAnsi="Cambria Math"/>
                <w:sz w:val="20"/>
                <w:szCs w:val="20"/>
              </w:rPr>
              <m:t>1+</m:t>
            </m:r>
            <m:sSup>
              <m:sSupPr>
                <m:ctrlPr>
                  <w:rPr>
                    <w:rFonts w:ascii="Cambria Math" w:hAnsi="Cambria Math"/>
                    <w:i/>
                    <w:sz w:val="20"/>
                    <w:szCs w:val="20"/>
                  </w:rPr>
                </m:ctrlPr>
              </m:sSupPr>
              <m:e>
                <m:r>
                  <w:rPr>
                    <w:rFonts w:ascii="Cambria Math" w:hAnsi="Cambria Math"/>
                    <w:sz w:val="20"/>
                    <w:szCs w:val="20"/>
                  </w:rPr>
                  <m:t>e</m:t>
                </m:r>
              </m:e>
              <m:sup>
                <m:f>
                  <m:fPr>
                    <m:ctrlPr>
                      <w:rPr>
                        <w:rFonts w:ascii="Cambria Math" w:hAnsi="Cambria Math"/>
                        <w:i/>
                        <w:sz w:val="20"/>
                        <w:szCs w:val="20"/>
                      </w:rPr>
                    </m:ctrlPr>
                  </m:fPr>
                  <m:num>
                    <m:r>
                      <w:rPr>
                        <w:rFonts w:ascii="Cambria Math" w:hAnsi="Cambria Math"/>
                        <w:sz w:val="20"/>
                        <w:szCs w:val="20"/>
                      </w:rPr>
                      <m:t>ϵ</m:t>
                    </m:r>
                  </m:num>
                  <m:den>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B</m:t>
                        </m:r>
                      </m:sub>
                    </m:sSub>
                    <m:r>
                      <w:rPr>
                        <w:rFonts w:ascii="Cambria Math" w:hAnsi="Cambria Math"/>
                        <w:sz w:val="20"/>
                        <w:szCs w:val="20"/>
                      </w:rPr>
                      <m:t>T</m:t>
                    </m:r>
                  </m:den>
                </m:f>
              </m:sup>
            </m:sSup>
          </m:den>
        </m:f>
      </m:oMath>
      <w:r w:rsidR="0009101D" w:rsidRPr="00BA0483">
        <w:rPr>
          <w:sz w:val="20"/>
          <w:szCs w:val="20"/>
        </w:rPr>
        <w:t xml:space="preserve">  is the Fermi distribution,  </w:t>
      </w:r>
      <m:oMath>
        <m:sSub>
          <m:sSubPr>
            <m:ctrlPr>
              <w:rPr>
                <w:rFonts w:ascii="Cambria Math" w:hAnsi="Cambria Math"/>
                <w:i/>
                <w:sz w:val="20"/>
                <w:szCs w:val="20"/>
              </w:rPr>
            </m:ctrlPr>
          </m:sSubPr>
          <m:e>
            <m:r>
              <w:rPr>
                <w:rFonts w:ascii="Cambria Math" w:hAnsi="Cambria Math"/>
                <w:sz w:val="20"/>
                <w:szCs w:val="20"/>
              </w:rPr>
              <m:t>ρ</m:t>
            </m:r>
          </m:e>
          <m:sub>
            <m:r>
              <w:rPr>
                <w:rFonts w:ascii="Cambria Math" w:hAnsi="Cambria Math"/>
                <w:sz w:val="20"/>
                <w:szCs w:val="20"/>
              </w:rPr>
              <m:t>s</m:t>
            </m:r>
          </m:sub>
        </m:sSub>
        <m:d>
          <m:dPr>
            <m:ctrlPr>
              <w:rPr>
                <w:rFonts w:ascii="Cambria Math" w:hAnsi="Cambria Math"/>
                <w:i/>
                <w:sz w:val="20"/>
                <w:szCs w:val="20"/>
              </w:rPr>
            </m:ctrlPr>
          </m:dPr>
          <m:e>
            <m:r>
              <w:rPr>
                <w:rFonts w:ascii="Cambria Math" w:hAnsi="Cambria Math"/>
                <w:sz w:val="20"/>
                <w:szCs w:val="20"/>
              </w:rPr>
              <m:t>ϵ</m:t>
            </m:r>
          </m:e>
        </m:d>
        <m:r>
          <w:rPr>
            <w:rFonts w:ascii="Cambria Math" w:hAnsi="Cambria Math"/>
            <w:sz w:val="20"/>
            <w:szCs w:val="20"/>
          </w:rPr>
          <m:t>.</m:t>
        </m:r>
        <m:d>
          <m:dPr>
            <m:begChr m:val="["/>
            <m:endChr m:val="]"/>
            <m:ctrlPr>
              <w:rPr>
                <w:rFonts w:ascii="Cambria Math" w:hAnsi="Cambria Math"/>
                <w:i/>
                <w:sz w:val="20"/>
                <w:szCs w:val="20"/>
              </w:rPr>
            </m:ctrlPr>
          </m:dPr>
          <m:e>
            <m:r>
              <w:rPr>
                <w:rFonts w:ascii="Cambria Math" w:hAnsi="Cambria Math"/>
                <w:sz w:val="20"/>
                <w:szCs w:val="20"/>
              </w:rPr>
              <m:t>1-f</m:t>
            </m:r>
            <m:d>
              <m:dPr>
                <m:ctrlPr>
                  <w:rPr>
                    <w:rFonts w:ascii="Cambria Math" w:hAnsi="Cambria Math"/>
                    <w:i/>
                    <w:sz w:val="20"/>
                    <w:szCs w:val="20"/>
                  </w:rPr>
                </m:ctrlPr>
              </m:dPr>
              <m:e>
                <m:r>
                  <w:rPr>
                    <w:rFonts w:ascii="Cambria Math" w:hAnsi="Cambria Math"/>
                    <w:sz w:val="20"/>
                    <w:szCs w:val="20"/>
                  </w:rPr>
                  <m:t>ϵ</m:t>
                </m:r>
              </m:e>
            </m:d>
          </m:e>
        </m:d>
      </m:oMath>
      <w:r w:rsidR="0009101D" w:rsidRPr="00BA0483">
        <w:rPr>
          <w:sz w:val="20"/>
          <w:szCs w:val="20"/>
        </w:rPr>
        <w:t xml:space="preserve"> is the empty sample DOS and  </w:t>
      </w:r>
      <m:oMath>
        <m:sSub>
          <m:sSubPr>
            <m:ctrlPr>
              <w:rPr>
                <w:rFonts w:ascii="Cambria Math" w:hAnsi="Cambria Math"/>
                <w:i/>
                <w:sz w:val="20"/>
                <w:szCs w:val="20"/>
              </w:rPr>
            </m:ctrlPr>
          </m:sSubPr>
          <m:e>
            <m:r>
              <w:rPr>
                <w:rFonts w:ascii="Cambria Math" w:hAnsi="Cambria Math"/>
                <w:sz w:val="20"/>
                <w:szCs w:val="20"/>
              </w:rPr>
              <m:t>ρ</m:t>
            </m:r>
          </m:e>
          <m:sub>
            <m:r>
              <w:rPr>
                <w:rFonts w:ascii="Cambria Math" w:hAnsi="Cambria Math"/>
                <w:sz w:val="20"/>
                <w:szCs w:val="20"/>
              </w:rPr>
              <m:t>t</m:t>
            </m:r>
          </m:sub>
        </m:sSub>
        <m:d>
          <m:dPr>
            <m:ctrlPr>
              <w:rPr>
                <w:rFonts w:ascii="Cambria Math" w:hAnsi="Cambria Math"/>
                <w:i/>
                <w:sz w:val="20"/>
                <w:szCs w:val="20"/>
              </w:rPr>
            </m:ctrlPr>
          </m:dPr>
          <m:e>
            <m:r>
              <w:rPr>
                <w:rFonts w:ascii="Cambria Math" w:hAnsi="Cambria Math"/>
                <w:sz w:val="20"/>
                <w:szCs w:val="20"/>
              </w:rPr>
              <m:t>ϵ+eV</m:t>
            </m:r>
          </m:e>
        </m:d>
        <m:r>
          <w:rPr>
            <w:rFonts w:ascii="Cambria Math" w:hAnsi="Cambria Math"/>
            <w:sz w:val="20"/>
            <w:szCs w:val="20"/>
          </w:rPr>
          <m:t>.f</m:t>
        </m:r>
        <m:d>
          <m:dPr>
            <m:ctrlPr>
              <w:rPr>
                <w:rFonts w:ascii="Cambria Math" w:hAnsi="Cambria Math"/>
                <w:i/>
                <w:sz w:val="20"/>
                <w:szCs w:val="20"/>
              </w:rPr>
            </m:ctrlPr>
          </m:dPr>
          <m:e>
            <m:r>
              <w:rPr>
                <w:rFonts w:ascii="Cambria Math" w:hAnsi="Cambria Math"/>
                <w:sz w:val="20"/>
                <w:szCs w:val="20"/>
              </w:rPr>
              <m:t>ϵ+eV</m:t>
            </m:r>
          </m:e>
        </m:d>
      </m:oMath>
      <w:r w:rsidR="0009101D" w:rsidRPr="00BA0483">
        <w:rPr>
          <w:sz w:val="20"/>
          <w:szCs w:val="20"/>
        </w:rPr>
        <w:t xml:space="preserve"> is the filled tip DOS. After summing all the energy states (using the integral), the tunneling current becomes</w:t>
      </w:r>
    </w:p>
    <w:p w14:paraId="768E80AB" w14:textId="77777777" w:rsidR="0009101D" w:rsidRPr="00BB7653" w:rsidRDefault="005703AE" w:rsidP="0009101D">
      <w:pPr>
        <w:spacing w:before="240" w:after="240" w:line="480" w:lineRule="auto"/>
      </w:pPr>
      <m:oMathPara>
        <m:oMath>
          <m:sSub>
            <m:sSubPr>
              <m:ctrlPr>
                <w:rPr>
                  <w:rFonts w:ascii="Cambria Math" w:hAnsi="Cambria Math"/>
                  <w:i/>
                </w:rPr>
              </m:ctrlPr>
            </m:sSubPr>
            <m:e>
              <m:r>
                <w:rPr>
                  <w:rFonts w:ascii="Cambria Math" w:hAnsi="Cambria Math"/>
                </w:rPr>
                <m:t>I</m:t>
              </m:r>
            </m:e>
            <m:sub>
              <m:r>
                <w:rPr>
                  <w:rFonts w:ascii="Cambria Math" w:hAnsi="Cambria Math"/>
                </w:rPr>
                <m:t xml:space="preserve">tip→Sample </m:t>
              </m:r>
            </m:sub>
          </m:sSub>
          <m:r>
            <w:rPr>
              <w:rFonts w:ascii="Cambria Math" w:hAnsi="Cambria Math"/>
            </w:rPr>
            <m:t>=-</m:t>
          </m:r>
          <m:f>
            <m:fPr>
              <m:ctrlPr>
                <w:rPr>
                  <w:rFonts w:ascii="Cambria Math" w:hAnsi="Cambria Math"/>
                  <w:i/>
                </w:rPr>
              </m:ctrlPr>
            </m:fPr>
            <m:num>
              <m:r>
                <w:rPr>
                  <w:rFonts w:ascii="Cambria Math" w:hAnsi="Cambria Math"/>
                </w:rPr>
                <m:t>4eπ</m:t>
              </m:r>
            </m:num>
            <m:den>
              <m:r>
                <w:rPr>
                  <w:rFonts w:ascii="Cambria Math" w:hAnsi="Cambria Math"/>
                </w:rPr>
                <m:t>ℏ</m:t>
              </m:r>
            </m:den>
          </m:f>
          <m:nary>
            <m:naryPr>
              <m:limLoc m:val="subSup"/>
              <m:ctrlPr>
                <w:rPr>
                  <w:rFonts w:ascii="Cambria Math" w:hAnsi="Cambria Math"/>
                  <w:i/>
                </w:rPr>
              </m:ctrlPr>
            </m:naryPr>
            <m:sub>
              <m:r>
                <w:rPr>
                  <w:rFonts w:ascii="Cambria Math" w:hAnsi="Cambria Math"/>
                </w:rPr>
                <m:t>-</m:t>
              </m:r>
              <m:sSub>
                <m:sSubPr>
                  <m:ctrlPr>
                    <w:rPr>
                      <w:rFonts w:ascii="Cambria Math" w:hAnsi="Cambria Math"/>
                      <w:i/>
                    </w:rPr>
                  </m:ctrlPr>
                </m:sSubPr>
                <m:e>
                  <m:r>
                    <w:rPr>
                      <w:rFonts w:ascii="Cambria Math" w:hAnsi="Cambria Math"/>
                    </w:rPr>
                    <m:t>ϵ</m:t>
                  </m:r>
                </m:e>
                <m:sub>
                  <m:r>
                    <w:rPr>
                      <w:rFonts w:ascii="Cambria Math" w:hAnsi="Cambria Math"/>
                    </w:rPr>
                    <m:t>F</m:t>
                  </m:r>
                </m:sub>
              </m:sSub>
            </m:sub>
            <m:sup>
              <m:r>
                <w:rPr>
                  <w:rFonts w:ascii="Cambria Math" w:hAnsi="Cambria Math"/>
                </w:rPr>
                <m:t>∞</m:t>
              </m:r>
            </m:sup>
            <m:e>
              <m:sSup>
                <m:sSupPr>
                  <m:ctrlPr>
                    <w:rPr>
                      <w:rFonts w:ascii="Cambria Math" w:hAnsi="Cambria Math"/>
                      <w:i/>
                    </w:rPr>
                  </m:ctrlPr>
                </m:sSupPr>
                <m:e>
                  <m:d>
                    <m:dPr>
                      <m:begChr m:val="|"/>
                      <m:endChr m:val="|"/>
                      <m:ctrlPr>
                        <w:rPr>
                          <w:rFonts w:ascii="Cambria Math" w:hAnsi="Cambria Math"/>
                          <w:i/>
                        </w:rPr>
                      </m:ctrlPr>
                    </m:dPr>
                    <m:e>
                      <m:r>
                        <w:rPr>
                          <w:rFonts w:ascii="Cambria Math" w:hAnsi="Cambria Math"/>
                        </w:rPr>
                        <m:t>M</m:t>
                      </m:r>
                    </m:e>
                  </m:d>
                </m:e>
                <m:sup>
                  <m:r>
                    <w:rPr>
                      <w:rFonts w:ascii="Cambria Math" w:hAnsi="Cambria Math"/>
                    </w:rPr>
                    <m:t>2</m:t>
                  </m:r>
                </m:sup>
              </m:sSup>
              <m:sSub>
                <m:sSubPr>
                  <m:ctrlPr>
                    <w:rPr>
                      <w:rFonts w:ascii="Cambria Math" w:hAnsi="Cambria Math"/>
                      <w:i/>
                    </w:rPr>
                  </m:ctrlPr>
                </m:sSubPr>
                <m:e>
                  <m:r>
                    <w:rPr>
                      <w:rFonts w:ascii="Cambria Math" w:hAnsi="Cambria Math"/>
                    </w:rPr>
                    <m:t>ρ</m:t>
                  </m:r>
                </m:e>
                <m:sub>
                  <m:r>
                    <w:rPr>
                      <w:rFonts w:ascii="Cambria Math" w:hAnsi="Cambria Math"/>
                    </w:rPr>
                    <m:t>s</m:t>
                  </m:r>
                </m:sub>
              </m:sSub>
              <m:d>
                <m:dPr>
                  <m:ctrlPr>
                    <w:rPr>
                      <w:rFonts w:ascii="Cambria Math" w:hAnsi="Cambria Math"/>
                      <w:i/>
                    </w:rPr>
                  </m:ctrlPr>
                </m:dPr>
                <m:e>
                  <m:r>
                    <w:rPr>
                      <w:rFonts w:ascii="Cambria Math" w:hAnsi="Cambria Math"/>
                    </w:rPr>
                    <m:t>ϵ</m:t>
                  </m:r>
                </m:e>
              </m:d>
              <m:r>
                <w:rPr>
                  <w:rFonts w:ascii="Cambria Math" w:hAnsi="Cambria Math"/>
                </w:rPr>
                <m:t>.</m:t>
              </m:r>
              <m:d>
                <m:dPr>
                  <m:begChr m:val="["/>
                  <m:endChr m:val="]"/>
                  <m:ctrlPr>
                    <w:rPr>
                      <w:rFonts w:ascii="Cambria Math" w:hAnsi="Cambria Math"/>
                      <w:i/>
                    </w:rPr>
                  </m:ctrlPr>
                </m:dPr>
                <m:e>
                  <m:r>
                    <w:rPr>
                      <w:rFonts w:ascii="Cambria Math" w:hAnsi="Cambria Math"/>
                    </w:rPr>
                    <m:t>1-f</m:t>
                  </m:r>
                  <m:d>
                    <m:dPr>
                      <m:ctrlPr>
                        <w:rPr>
                          <w:rFonts w:ascii="Cambria Math" w:hAnsi="Cambria Math"/>
                          <w:i/>
                        </w:rPr>
                      </m:ctrlPr>
                    </m:dPr>
                    <m:e>
                      <m:r>
                        <w:rPr>
                          <w:rFonts w:ascii="Cambria Math" w:hAnsi="Cambria Math"/>
                        </w:rPr>
                        <m:t>ϵ</m:t>
                      </m:r>
                    </m:e>
                  </m:d>
                </m:e>
              </m:d>
              <m:sSub>
                <m:sSubPr>
                  <m:ctrlPr>
                    <w:rPr>
                      <w:rFonts w:ascii="Cambria Math" w:hAnsi="Cambria Math"/>
                      <w:i/>
                    </w:rPr>
                  </m:ctrlPr>
                </m:sSubPr>
                <m:e>
                  <m:r>
                    <w:rPr>
                      <w:rFonts w:ascii="Cambria Math" w:hAnsi="Cambria Math"/>
                    </w:rPr>
                    <m:t>ρ</m:t>
                  </m:r>
                </m:e>
                <m:sub>
                  <m:r>
                    <w:rPr>
                      <w:rFonts w:ascii="Cambria Math" w:hAnsi="Cambria Math"/>
                    </w:rPr>
                    <m:t>t</m:t>
                  </m:r>
                </m:sub>
              </m:sSub>
              <m:d>
                <m:dPr>
                  <m:ctrlPr>
                    <w:rPr>
                      <w:rFonts w:ascii="Cambria Math" w:hAnsi="Cambria Math"/>
                      <w:i/>
                    </w:rPr>
                  </m:ctrlPr>
                </m:dPr>
                <m:e>
                  <m:r>
                    <w:rPr>
                      <w:rFonts w:ascii="Cambria Math" w:hAnsi="Cambria Math"/>
                    </w:rPr>
                    <m:t>ϵ+eV</m:t>
                  </m:r>
                </m:e>
              </m:d>
              <m:r>
                <w:rPr>
                  <w:rFonts w:ascii="Cambria Math" w:hAnsi="Cambria Math"/>
                </w:rPr>
                <m:t>.f(ϵ+eV)dϵ</m:t>
              </m:r>
            </m:e>
          </m:nary>
        </m:oMath>
      </m:oMathPara>
    </w:p>
    <w:p w14:paraId="53EB0892" w14:textId="77777777" w:rsidR="0009101D" w:rsidRPr="00BA0483" w:rsidRDefault="0009101D" w:rsidP="0009101D">
      <w:pPr>
        <w:spacing w:before="240" w:after="240" w:line="480" w:lineRule="auto"/>
        <w:rPr>
          <w:sz w:val="20"/>
          <w:szCs w:val="20"/>
        </w:rPr>
      </w:pPr>
      <w:r w:rsidRPr="00BA0483">
        <w:rPr>
          <w:sz w:val="20"/>
          <w:szCs w:val="20"/>
        </w:rPr>
        <w:lastRenderedPageBreak/>
        <w:t>The above equation can be simplify if the measurements are at ~ 0 K. At low temperature, the approximation for Fermi becomes a step function</w:t>
      </w:r>
      <w:r>
        <w:rPr>
          <w:sz w:val="20"/>
          <w:szCs w:val="20"/>
        </w:rPr>
        <w:t xml:space="preserve">. The integral is then break into 3 parts, as you can see in figure 2b), (1) from </w:t>
      </w:r>
      <m:oMath>
        <m:r>
          <w:rPr>
            <w:rFonts w:ascii="Cambria Math" w:hAnsi="Cambria Math"/>
            <w:sz w:val="20"/>
            <w:szCs w:val="20"/>
          </w:rPr>
          <m:t>0&lt;ε</m:t>
        </m:r>
      </m:oMath>
      <w:r>
        <w:rPr>
          <w:sz w:val="20"/>
          <w:szCs w:val="20"/>
        </w:rPr>
        <w:t xml:space="preserve">, (2) from </w:t>
      </w:r>
      <m:oMath>
        <m:r>
          <w:rPr>
            <w:rFonts w:ascii="Cambria Math" w:hAnsi="Cambria Math"/>
            <w:sz w:val="20"/>
            <w:szCs w:val="20"/>
          </w:rPr>
          <m:t>-eV&lt; ε&lt;0,</m:t>
        </m:r>
      </m:oMath>
      <w:r>
        <w:rPr>
          <w:sz w:val="20"/>
          <w:szCs w:val="20"/>
        </w:rPr>
        <w:t xml:space="preserve"> and (3) from </w:t>
      </w:r>
      <m:oMath>
        <m:r>
          <w:rPr>
            <w:rFonts w:ascii="Cambria Math" w:hAnsi="Cambria Math"/>
            <w:sz w:val="20"/>
            <w:szCs w:val="20"/>
          </w:rPr>
          <m:t>ε&lt; -eV</m:t>
        </m:r>
      </m:oMath>
      <w:r>
        <w:rPr>
          <w:sz w:val="20"/>
          <w:szCs w:val="20"/>
        </w:rPr>
        <w:t xml:space="preserve">.  Because we only care about calculating the tunneling current from the tip to the sample, it’s best to integrate only at the (2) part, </w:t>
      </w:r>
      <w:r w:rsidRPr="00BA0483">
        <w:rPr>
          <w:sz w:val="20"/>
          <w:szCs w:val="20"/>
        </w:rPr>
        <w:t xml:space="preserve"> </w:t>
      </w:r>
      <w:r>
        <w:rPr>
          <w:sz w:val="20"/>
          <w:szCs w:val="20"/>
        </w:rPr>
        <w:t xml:space="preserve">from </w:t>
      </w:r>
      <m:oMath>
        <m:r>
          <w:rPr>
            <w:rFonts w:ascii="Cambria Math" w:hAnsi="Cambria Math"/>
            <w:sz w:val="20"/>
            <w:szCs w:val="20"/>
          </w:rPr>
          <m:t>-eV&lt; ε&lt;0,</m:t>
        </m:r>
      </m:oMath>
      <w:r>
        <w:rPr>
          <w:sz w:val="20"/>
          <w:szCs w:val="20"/>
        </w:rPr>
        <w:t xml:space="preserve"> .</w:t>
      </w:r>
      <w:r w:rsidRPr="00BA0483">
        <w:rPr>
          <w:sz w:val="20"/>
          <w:szCs w:val="20"/>
        </w:rPr>
        <w:t xml:space="preserve"> If the material of the tip has a flat DOS, </w:t>
      </w:r>
      <m:oMath>
        <m:sSub>
          <m:sSubPr>
            <m:ctrlPr>
              <w:rPr>
                <w:rFonts w:ascii="Cambria Math" w:hAnsi="Cambria Math"/>
                <w:i/>
                <w:sz w:val="20"/>
                <w:szCs w:val="20"/>
              </w:rPr>
            </m:ctrlPr>
          </m:sSubPr>
          <m:e>
            <m:r>
              <w:rPr>
                <w:rFonts w:ascii="Cambria Math" w:hAnsi="Cambria Math"/>
                <w:sz w:val="20"/>
                <w:szCs w:val="20"/>
              </w:rPr>
              <m:t>ρ</m:t>
            </m:r>
          </m:e>
          <m:sub>
            <m:r>
              <w:rPr>
                <w:rFonts w:ascii="Cambria Math" w:hAnsi="Cambria Math"/>
                <w:sz w:val="20"/>
                <w:szCs w:val="20"/>
              </w:rPr>
              <m:t>t</m:t>
            </m:r>
          </m:sub>
        </m:sSub>
        <m:d>
          <m:dPr>
            <m:ctrlPr>
              <w:rPr>
                <w:rFonts w:ascii="Cambria Math" w:hAnsi="Cambria Math"/>
                <w:i/>
                <w:sz w:val="20"/>
                <w:szCs w:val="20"/>
              </w:rPr>
            </m:ctrlPr>
          </m:dPr>
          <m:e>
            <m:r>
              <w:rPr>
                <w:rFonts w:ascii="Cambria Math" w:hAnsi="Cambria Math"/>
                <w:sz w:val="20"/>
                <w:szCs w:val="20"/>
              </w:rPr>
              <m:t>ϵ+eV</m:t>
            </m:r>
          </m:e>
        </m:d>
      </m:oMath>
      <w:r w:rsidRPr="00BA0483">
        <w:rPr>
          <w:sz w:val="20"/>
          <w:szCs w:val="20"/>
        </w:rPr>
        <w:t xml:space="preserve"> becomes constant, so the equation can be reduced as follows: </w:t>
      </w:r>
    </w:p>
    <w:p w14:paraId="7AB4AAF8" w14:textId="77777777" w:rsidR="0009101D" w:rsidRDefault="005703AE" w:rsidP="0009101D">
      <w:pPr>
        <w:spacing w:before="240" w:after="240" w:line="480" w:lineRule="auto"/>
      </w:pPr>
      <m:oMathPara>
        <m:oMath>
          <m:sSub>
            <m:sSubPr>
              <m:ctrlPr>
                <w:rPr>
                  <w:rFonts w:ascii="Cambria Math" w:hAnsi="Cambria Math"/>
                  <w:i/>
                </w:rPr>
              </m:ctrlPr>
            </m:sSubPr>
            <m:e>
              <m:r>
                <w:rPr>
                  <w:rFonts w:ascii="Cambria Math" w:hAnsi="Cambria Math"/>
                </w:rPr>
                <m:t>I</m:t>
              </m:r>
            </m:e>
            <m:sub>
              <m:r>
                <w:rPr>
                  <w:rFonts w:ascii="Cambria Math" w:hAnsi="Cambria Math"/>
                </w:rPr>
                <m:t xml:space="preserve">tip→Sample </m:t>
              </m:r>
            </m:sub>
          </m:sSub>
          <m:r>
            <w:rPr>
              <w:rFonts w:ascii="Cambria Math" w:hAnsi="Cambria Math"/>
            </w:rPr>
            <m:t>=-</m:t>
          </m:r>
          <m:f>
            <m:fPr>
              <m:ctrlPr>
                <w:rPr>
                  <w:rFonts w:ascii="Cambria Math" w:hAnsi="Cambria Math"/>
                  <w:i/>
                </w:rPr>
              </m:ctrlPr>
            </m:fPr>
            <m:num>
              <m:r>
                <w:rPr>
                  <w:rFonts w:ascii="Cambria Math" w:hAnsi="Cambria Math"/>
                </w:rPr>
                <m:t>4eπ</m:t>
              </m:r>
            </m:num>
            <m:den>
              <m:r>
                <w:rPr>
                  <w:rFonts w:ascii="Cambria Math" w:hAnsi="Cambria Math"/>
                </w:rPr>
                <m:t>ℏ</m:t>
              </m:r>
            </m:den>
          </m:f>
          <m:sSub>
            <m:sSubPr>
              <m:ctrlPr>
                <w:rPr>
                  <w:rFonts w:ascii="Cambria Math" w:hAnsi="Cambria Math"/>
                  <w:i/>
                </w:rPr>
              </m:ctrlPr>
            </m:sSubPr>
            <m:e>
              <m:r>
                <w:rPr>
                  <w:rFonts w:ascii="Cambria Math" w:hAnsi="Cambria Math"/>
                </w:rPr>
                <m:t>ρ</m:t>
              </m:r>
            </m:e>
            <m:sub>
              <m:r>
                <w:rPr>
                  <w:rFonts w:ascii="Cambria Math" w:hAnsi="Cambria Math"/>
                </w:rPr>
                <m:t>t</m:t>
              </m:r>
            </m:sub>
          </m:sSub>
          <m:r>
            <w:rPr>
              <w:rFonts w:ascii="Cambria Math" w:hAnsi="Cambria Math"/>
            </w:rPr>
            <m:t>(0)</m:t>
          </m:r>
          <m:nary>
            <m:naryPr>
              <m:limLoc m:val="subSup"/>
              <m:ctrlPr>
                <w:rPr>
                  <w:rFonts w:ascii="Cambria Math" w:hAnsi="Cambria Math"/>
                  <w:i/>
                </w:rPr>
              </m:ctrlPr>
            </m:naryPr>
            <m:sub>
              <m:r>
                <w:rPr>
                  <w:rFonts w:ascii="Cambria Math" w:hAnsi="Cambria Math"/>
                </w:rPr>
                <m:t>-eV</m:t>
              </m:r>
            </m:sub>
            <m:sup>
              <m:r>
                <w:rPr>
                  <w:rFonts w:ascii="Cambria Math" w:hAnsi="Cambria Math"/>
                </w:rPr>
                <m:t>0</m:t>
              </m:r>
            </m:sup>
            <m:e>
              <m:sSup>
                <m:sSupPr>
                  <m:ctrlPr>
                    <w:rPr>
                      <w:rFonts w:ascii="Cambria Math" w:hAnsi="Cambria Math"/>
                      <w:i/>
                    </w:rPr>
                  </m:ctrlPr>
                </m:sSupPr>
                <m:e>
                  <m:d>
                    <m:dPr>
                      <m:begChr m:val="|"/>
                      <m:endChr m:val="|"/>
                      <m:ctrlPr>
                        <w:rPr>
                          <w:rFonts w:ascii="Cambria Math" w:hAnsi="Cambria Math"/>
                          <w:i/>
                        </w:rPr>
                      </m:ctrlPr>
                    </m:dPr>
                    <m:e>
                      <m:r>
                        <w:rPr>
                          <w:rFonts w:ascii="Cambria Math" w:hAnsi="Cambria Math"/>
                        </w:rPr>
                        <m:t>M</m:t>
                      </m:r>
                    </m:e>
                  </m:d>
                </m:e>
                <m:sup>
                  <m:r>
                    <w:rPr>
                      <w:rFonts w:ascii="Cambria Math" w:hAnsi="Cambria Math"/>
                    </w:rPr>
                    <m:t>2</m:t>
                  </m:r>
                </m:sup>
              </m:sSup>
              <m:r>
                <w:rPr>
                  <w:rFonts w:ascii="Cambria Math" w:hAnsi="Cambria Math"/>
                </w:rPr>
                <m:t>ρ_s</m:t>
              </m:r>
              <m:d>
                <m:dPr>
                  <m:ctrlPr>
                    <w:rPr>
                      <w:rFonts w:ascii="Cambria Math" w:hAnsi="Cambria Math"/>
                      <w:i/>
                    </w:rPr>
                  </m:ctrlPr>
                </m:dPr>
                <m:e>
                  <m:r>
                    <w:rPr>
                      <w:rFonts w:ascii="Cambria Math" w:hAnsi="Cambria Math"/>
                    </w:rPr>
                    <m:t>ϵ</m:t>
                  </m:r>
                </m:e>
              </m:d>
              <m:r>
                <w:rPr>
                  <w:rFonts w:ascii="Cambria Math" w:hAnsi="Cambria Math"/>
                </w:rPr>
                <m:t>dϵ</m:t>
              </m:r>
            </m:e>
          </m:nary>
        </m:oMath>
      </m:oMathPara>
    </w:p>
    <w:p w14:paraId="000FD572" w14:textId="76A27C23" w:rsidR="0009101D" w:rsidRPr="00996366" w:rsidRDefault="0009101D" w:rsidP="0009101D">
      <w:pPr>
        <w:spacing w:before="240" w:after="240" w:line="480" w:lineRule="auto"/>
        <w:rPr>
          <w:sz w:val="20"/>
          <w:szCs w:val="20"/>
        </w:rPr>
      </w:pPr>
      <w:r w:rsidRPr="00BA0483">
        <w:rPr>
          <w:sz w:val="20"/>
          <w:szCs w:val="20"/>
        </w:rPr>
        <w:t>The tunneling current depends on the tip-sample separation (</w:t>
      </w:r>
      <m:oMath>
        <m:sSup>
          <m:sSupPr>
            <m:ctrlPr>
              <w:rPr>
                <w:rFonts w:ascii="Cambria Math" w:hAnsi="Cambria Math"/>
                <w:i/>
                <w:sz w:val="20"/>
                <w:szCs w:val="20"/>
              </w:rPr>
            </m:ctrlPr>
          </m:sSupPr>
          <m:e>
            <m:d>
              <m:dPr>
                <m:begChr m:val="|"/>
                <m:endChr m:val="|"/>
                <m:ctrlPr>
                  <w:rPr>
                    <w:rFonts w:ascii="Cambria Math" w:hAnsi="Cambria Math"/>
                    <w:i/>
                    <w:sz w:val="20"/>
                    <w:szCs w:val="20"/>
                  </w:rPr>
                </m:ctrlPr>
              </m:dPr>
              <m:e>
                <m:r>
                  <w:rPr>
                    <w:rFonts w:ascii="Cambria Math" w:hAnsi="Cambria Math"/>
                    <w:sz w:val="20"/>
                    <w:szCs w:val="20"/>
                  </w:rPr>
                  <m:t>M</m:t>
                </m:r>
              </m:e>
            </m:d>
          </m:e>
          <m:sup>
            <m:r>
              <w:rPr>
                <w:rFonts w:ascii="Cambria Math" w:hAnsi="Cambria Math"/>
                <w:sz w:val="20"/>
                <w:szCs w:val="20"/>
              </w:rPr>
              <m:t>2</m:t>
            </m:r>
          </m:sup>
        </m:sSup>
        <m:r>
          <w:rPr>
            <w:rFonts w:ascii="Cambria Math" w:hAnsi="Cambria Math"/>
            <w:sz w:val="20"/>
            <w:szCs w:val="20"/>
          </w:rPr>
          <m:t>)</m:t>
        </m:r>
      </m:oMath>
      <w:r w:rsidRPr="00BA0483">
        <w:rPr>
          <w:sz w:val="20"/>
          <w:szCs w:val="20"/>
        </w:rPr>
        <w:t xml:space="preserve"> and the sample DOS. This means STM is </w:t>
      </w:r>
      <w:commentRangeStart w:id="6"/>
      <w:r w:rsidRPr="00BA0483">
        <w:rPr>
          <w:sz w:val="20"/>
          <w:szCs w:val="20"/>
        </w:rPr>
        <w:t>highly sensitive</w:t>
      </w:r>
      <w:r>
        <w:rPr>
          <w:sz w:val="20"/>
          <w:szCs w:val="20"/>
        </w:rPr>
        <w:t xml:space="preserve"> when there is a slight change in the distance between tip and sample’s surface</w:t>
      </w:r>
      <w:commentRangeEnd w:id="6"/>
      <w:r w:rsidR="003008F4">
        <w:rPr>
          <w:rStyle w:val="CommentReference"/>
        </w:rPr>
        <w:commentReference w:id="6"/>
      </w:r>
      <w:r w:rsidRPr="00BA0483">
        <w:rPr>
          <w:sz w:val="20"/>
          <w:szCs w:val="20"/>
        </w:rPr>
        <w:t xml:space="preserve">. </w:t>
      </w:r>
      <w:r>
        <w:rPr>
          <w:sz w:val="20"/>
          <w:szCs w:val="20"/>
        </w:rPr>
        <w:t xml:space="preserve">[10] </w:t>
      </w:r>
      <w:r w:rsidR="006954F9">
        <w:rPr>
          <w:sz w:val="20"/>
          <w:szCs w:val="20"/>
        </w:rPr>
        <w:t xml:space="preserve"> As the electrons approach a barrier potential (-eV). The wavefunction outside the barrier has a general solution           </w:t>
      </w:r>
      <m:oMath>
        <m:r>
          <w:rPr>
            <w:rFonts w:ascii="Cambria Math" w:hAnsi="Cambria Math"/>
            <w:sz w:val="20"/>
            <w:szCs w:val="20"/>
          </w:rPr>
          <m:t>ψ=A</m:t>
        </m:r>
        <m:sSup>
          <m:sSupPr>
            <m:ctrlPr>
              <w:rPr>
                <w:rFonts w:ascii="Cambria Math" w:hAnsi="Cambria Math"/>
                <w:i/>
                <w:sz w:val="20"/>
                <w:szCs w:val="20"/>
              </w:rPr>
            </m:ctrlPr>
          </m:sSupPr>
          <m:e>
            <m:r>
              <w:rPr>
                <w:rFonts w:ascii="Cambria Math" w:hAnsi="Cambria Math"/>
                <w:sz w:val="20"/>
                <w:szCs w:val="20"/>
              </w:rPr>
              <m:t>e</m:t>
            </m:r>
          </m:e>
          <m:sup>
            <m:r>
              <w:rPr>
                <w:rFonts w:ascii="Cambria Math" w:hAnsi="Cambria Math"/>
                <w:sz w:val="20"/>
                <w:szCs w:val="20"/>
              </w:rPr>
              <m:t>ikx</m:t>
            </m:r>
          </m:sup>
        </m:sSup>
        <m:r>
          <w:rPr>
            <w:rFonts w:ascii="Cambria Math" w:hAnsi="Cambria Math"/>
            <w:sz w:val="20"/>
            <w:szCs w:val="20"/>
          </w:rPr>
          <m:t xml:space="preserve"> </m:t>
        </m:r>
      </m:oMath>
      <w:r w:rsidR="006954F9">
        <w:rPr>
          <w:sz w:val="20"/>
          <w:szCs w:val="20"/>
        </w:rPr>
        <w:t xml:space="preserve">in which A is a constant, k is calculated by </w:t>
      </w:r>
      <m:oMath>
        <m:sSub>
          <m:sSubPr>
            <m:ctrlPr>
              <w:rPr>
                <w:rFonts w:ascii="Cambria Math" w:hAnsi="Cambria Math"/>
                <w:i/>
                <w:sz w:val="20"/>
                <w:szCs w:val="20"/>
              </w:rPr>
            </m:ctrlPr>
          </m:sSubPr>
          <m:e>
            <m:r>
              <w:rPr>
                <w:rFonts w:ascii="Cambria Math" w:hAnsi="Cambria Math"/>
                <w:sz w:val="20"/>
                <w:szCs w:val="20"/>
              </w:rPr>
              <m:t>E</m:t>
            </m:r>
          </m:e>
          <m:sub>
            <m:r>
              <w:rPr>
                <w:rFonts w:ascii="Cambria Math" w:hAnsi="Cambria Math"/>
                <w:sz w:val="20"/>
                <w:szCs w:val="20"/>
              </w:rPr>
              <m:t>f</m:t>
            </m:r>
          </m:sub>
        </m:sSub>
      </m:oMath>
      <w:r w:rsidR="006954F9">
        <w:rPr>
          <w:sz w:val="20"/>
          <w:szCs w:val="20"/>
        </w:rPr>
        <w:t xml:space="preserve"> and </w:t>
      </w:r>
      <m:oMath>
        <m:r>
          <w:rPr>
            <w:rFonts w:ascii="Cambria Math" w:hAnsi="Cambria Math"/>
            <w:sz w:val="20"/>
            <w:szCs w:val="20"/>
          </w:rPr>
          <m:t>-eV</m:t>
        </m:r>
      </m:oMath>
      <w:r w:rsidR="006954F9">
        <w:rPr>
          <w:sz w:val="20"/>
          <w:szCs w:val="20"/>
        </w:rPr>
        <w:t>. Th</w:t>
      </w:r>
      <w:r w:rsidR="006954F9" w:rsidRPr="006954F9">
        <w:rPr>
          <w:sz w:val="20"/>
          <w:szCs w:val="20"/>
        </w:rPr>
        <w:t xml:space="preserve">e current depends on the probability of </w:t>
      </w:r>
      <w:r w:rsidR="006954F9">
        <w:rPr>
          <w:sz w:val="20"/>
          <w:szCs w:val="20"/>
        </w:rPr>
        <w:t>finding the</w:t>
      </w:r>
      <w:r w:rsidR="006954F9" w:rsidRPr="006954F9">
        <w:rPr>
          <w:sz w:val="20"/>
          <w:szCs w:val="20"/>
        </w:rPr>
        <w:t xml:space="preserve"> electrons</w:t>
      </w:r>
      <w:r w:rsidR="006954F9">
        <w:rPr>
          <w:sz w:val="20"/>
          <w:szCs w:val="20"/>
        </w:rPr>
        <w:t xml:space="preserve"> tunneling</w:t>
      </w:r>
      <w:r w:rsidR="006954F9" w:rsidRPr="006954F9">
        <w:rPr>
          <w:sz w:val="20"/>
          <w:szCs w:val="20"/>
        </w:rPr>
        <w:t xml:space="preserve">, which is </w:t>
      </w:r>
      <m:oMath>
        <m:sSup>
          <m:sSupPr>
            <m:ctrlPr>
              <w:rPr>
                <w:rFonts w:ascii="Cambria Math" w:hAnsi="Cambria Math"/>
                <w:i/>
                <w:sz w:val="20"/>
                <w:szCs w:val="20"/>
              </w:rPr>
            </m:ctrlPr>
          </m:sSupPr>
          <m:e>
            <m:r>
              <w:rPr>
                <w:rFonts w:ascii="Cambria Math" w:hAnsi="Cambria Math"/>
                <w:sz w:val="20"/>
                <w:szCs w:val="20"/>
              </w:rPr>
              <m:t>|</m:t>
            </m:r>
            <m:r>
              <w:rPr>
                <w:rFonts w:ascii="Cambria Math" w:hAnsi="Cambria Math"/>
                <w:sz w:val="20"/>
                <w:szCs w:val="20"/>
              </w:rPr>
              <m:t>ψ</m:t>
            </m:r>
          </m:e>
          <m:sup>
            <m:r>
              <w:rPr>
                <w:rFonts w:ascii="Cambria Math" w:hAnsi="Cambria Math"/>
                <w:sz w:val="20"/>
                <w:szCs w:val="20"/>
              </w:rPr>
              <m:t>2</m:t>
            </m:r>
          </m:sup>
        </m:sSup>
        <m:r>
          <w:rPr>
            <w:rFonts w:ascii="Cambria Math" w:hAnsi="Cambria Math"/>
            <w:sz w:val="20"/>
            <w:szCs w:val="20"/>
          </w:rPr>
          <m:t>|</m:t>
        </m:r>
        <m:r>
          <w:rPr>
            <w:rFonts w:ascii="Cambria Math" w:hAnsi="Cambria Math"/>
            <w:sz w:val="20"/>
            <w:szCs w:val="20"/>
          </w:rPr>
          <m:t>=</m:t>
        </m:r>
        <m:sSup>
          <m:sSupPr>
            <m:ctrlPr>
              <w:rPr>
                <w:rFonts w:ascii="Cambria Math" w:hAnsi="Cambria Math"/>
                <w:i/>
                <w:sz w:val="20"/>
                <w:szCs w:val="20"/>
              </w:rPr>
            </m:ctrlPr>
          </m:sSupPr>
          <m:e>
            <m:r>
              <w:rPr>
                <w:rFonts w:ascii="Cambria Math" w:hAnsi="Cambria Math"/>
                <w:sz w:val="20"/>
                <w:szCs w:val="20"/>
              </w:rPr>
              <m:t>A</m:t>
            </m:r>
          </m:e>
          <m:sup>
            <m:r>
              <w:rPr>
                <w:rFonts w:ascii="Cambria Math" w:hAnsi="Cambria Math"/>
                <w:sz w:val="20"/>
                <w:szCs w:val="20"/>
              </w:rPr>
              <m:t>2</m:t>
            </m:r>
          </m:sup>
        </m:sSup>
        <m:sSup>
          <m:sSupPr>
            <m:ctrlPr>
              <w:rPr>
                <w:rFonts w:ascii="Cambria Math" w:hAnsi="Cambria Math"/>
                <w:i/>
                <w:sz w:val="20"/>
                <w:szCs w:val="20"/>
              </w:rPr>
            </m:ctrlPr>
          </m:sSupPr>
          <m:e>
            <m:r>
              <w:rPr>
                <w:rFonts w:ascii="Cambria Math" w:hAnsi="Cambria Math"/>
                <w:sz w:val="20"/>
                <w:szCs w:val="20"/>
              </w:rPr>
              <m:t>e</m:t>
            </m:r>
          </m:e>
          <m:sup>
            <m:r>
              <w:rPr>
                <w:rFonts w:ascii="Cambria Math" w:hAnsi="Cambria Math"/>
                <w:sz w:val="20"/>
                <w:szCs w:val="20"/>
              </w:rPr>
              <m:t>2i</m:t>
            </m:r>
            <m:r>
              <w:rPr>
                <w:rFonts w:ascii="Cambria Math" w:hAnsi="Cambria Math"/>
                <w:sz w:val="20"/>
                <w:szCs w:val="20"/>
              </w:rPr>
              <m:t>kx</m:t>
            </m:r>
          </m:sup>
        </m:sSup>
      </m:oMath>
      <w:r w:rsidR="006954F9">
        <w:rPr>
          <w:sz w:val="20"/>
          <w:szCs w:val="20"/>
        </w:rPr>
        <w:t xml:space="preserve">. </w:t>
      </w:r>
      <w:r w:rsidR="006954F9" w:rsidRPr="006954F9">
        <w:rPr>
          <w:sz w:val="20"/>
          <w:szCs w:val="20"/>
        </w:rPr>
        <w:t xml:space="preserve">Therefore, the tunneling current is exponentially sensitive to the distance. </w:t>
      </w:r>
      <w:r>
        <w:rPr>
          <w:sz w:val="20"/>
          <w:szCs w:val="20"/>
        </w:rPr>
        <w:t xml:space="preserve"> </w:t>
      </w:r>
      <w:r w:rsidRPr="00BA0483">
        <w:rPr>
          <w:sz w:val="20"/>
          <w:szCs w:val="20"/>
        </w:rPr>
        <w:t>By applying voltages between the sample and the tip, electrons can tunnel (or "move") from sample to tip or vice versa. The distance between the sample and the tip influences the tunneling current, causing differing current values as the tip scans the surface. The recorded tunneling current values will then go through data acquisition and process an image of atomic resolution. The atomic resolution image that we would work most with in this research is 1T- TaS2 surface topography</w:t>
      </w:r>
      <w:commentRangeEnd w:id="5"/>
      <w:r>
        <w:rPr>
          <w:rStyle w:val="CommentReference"/>
        </w:rPr>
        <w:commentReference w:id="5"/>
      </w:r>
      <w:r>
        <w:rPr>
          <w:sz w:val="20"/>
          <w:szCs w:val="20"/>
        </w:rPr>
        <w:t xml:space="preserve"> </w:t>
      </w:r>
    </w:p>
    <w:p w14:paraId="7A7C38DF" w14:textId="77777777" w:rsidR="0009101D" w:rsidRDefault="0009101D" w:rsidP="0009101D">
      <w:pPr>
        <w:pStyle w:val="Heading4"/>
        <w:numPr>
          <w:ilvl w:val="0"/>
          <w:numId w:val="10"/>
        </w:numPr>
        <w:rPr>
          <w:b/>
          <w:bCs/>
          <w:color w:val="auto"/>
          <w:sz w:val="30"/>
          <w:szCs w:val="30"/>
        </w:rPr>
      </w:pPr>
      <w:r w:rsidRPr="00996366">
        <w:rPr>
          <w:b/>
          <w:bCs/>
          <w:color w:val="auto"/>
          <w:sz w:val="30"/>
          <w:szCs w:val="30"/>
        </w:rPr>
        <w:t xml:space="preserve">Tunneling </w:t>
      </w:r>
    </w:p>
    <w:p w14:paraId="0A9EC7A4" w14:textId="77777777" w:rsidR="0009101D" w:rsidRPr="00BA0483" w:rsidRDefault="0009101D" w:rsidP="0009101D">
      <w:pPr>
        <w:spacing w:before="240" w:after="240" w:line="480" w:lineRule="auto"/>
        <w:rPr>
          <w:sz w:val="20"/>
          <w:szCs w:val="20"/>
        </w:rPr>
      </w:pPr>
      <w:r w:rsidRPr="00BA0483">
        <w:rPr>
          <w:sz w:val="20"/>
          <w:szCs w:val="20"/>
        </w:rPr>
        <w:t>Tunneling is a quantum mechanical effect. A tunneling current occurs when electrons move through a barrier that is classically unreasonable. The barrier in an STM case is the air barrier, the slight difference between the tip and the sample. In traditional physics, electrons are treated like a physical particle,</w:t>
      </w:r>
      <w:ins w:id="7" w:author="Michael Boyer" w:date="2020-04-27T09:58:00Z">
        <w:r w:rsidRPr="00BA0483">
          <w:rPr>
            <w:sz w:val="20"/>
            <w:szCs w:val="20"/>
          </w:rPr>
          <w:t xml:space="preserve"> </w:t>
        </w:r>
      </w:ins>
      <w:r w:rsidRPr="00BA0483">
        <w:rPr>
          <w:sz w:val="20"/>
          <w:szCs w:val="20"/>
        </w:rPr>
        <w:t xml:space="preserve">they don't have enough energy to "move over" (go through) the barrier. However, in quantum mechanics, because electrons have wave properties, the wave function extends through the barrier. The wavefunction modulus squared is related to probability density.  </w:t>
      </w:r>
      <w:r>
        <w:rPr>
          <w:sz w:val="20"/>
          <w:szCs w:val="20"/>
        </w:rPr>
        <w:t>This means that i</w:t>
      </w:r>
      <w:r w:rsidRPr="00BA0483">
        <w:rPr>
          <w:sz w:val="20"/>
          <w:szCs w:val="20"/>
        </w:rPr>
        <w:t xml:space="preserve">f the barrier is thin enough, </w:t>
      </w:r>
      <w:r>
        <w:rPr>
          <w:sz w:val="20"/>
          <w:szCs w:val="20"/>
        </w:rPr>
        <w:t>there is a non-zero probability to find electrons cross the barrier</w:t>
      </w:r>
      <w:ins w:id="8" w:author="Michael Boyer" w:date="2020-05-11T12:09:00Z">
        <w:r>
          <w:rPr>
            <w:sz w:val="20"/>
            <w:szCs w:val="20"/>
          </w:rPr>
          <w:t xml:space="preserve">; </w:t>
        </w:r>
      </w:ins>
      <w:r w:rsidRPr="00BA0483">
        <w:rPr>
          <w:sz w:val="20"/>
          <w:szCs w:val="20"/>
        </w:rPr>
        <w:t>electrons can move through the air barrier from tip to surface or vice versa; this process is called tunneling.</w:t>
      </w:r>
    </w:p>
    <w:p w14:paraId="085D8CD0" w14:textId="77777777" w:rsidR="0009101D" w:rsidRPr="00BA0483" w:rsidRDefault="0009101D" w:rsidP="0009101D">
      <w:pPr>
        <w:spacing w:before="240" w:after="240" w:line="480" w:lineRule="auto"/>
        <w:rPr>
          <w:sz w:val="20"/>
          <w:szCs w:val="20"/>
        </w:rPr>
      </w:pPr>
      <w:r w:rsidRPr="00BA0483">
        <w:rPr>
          <w:sz w:val="20"/>
          <w:szCs w:val="20"/>
        </w:rPr>
        <w:lastRenderedPageBreak/>
        <w:t>When would tunneling happen? In STM, it is when the voltage bias is applied between the tip and surface. At T=0 K, the energy levels of electrons are filled up to a threshold energy called Fermi energy. The Fermi energy level of the tip is the same as the one of the sample (at which there is no voltage applied). A positive voltage is applied to create a bias between tip and sample. This lowers the energy of the sample by -eV. Doing so would allow electrons to tunnel from filled  states to empty states</w:t>
      </w:r>
    </w:p>
    <w:p w14:paraId="07EFBDD0" w14:textId="77777777" w:rsidR="0009101D" w:rsidRPr="00996366" w:rsidRDefault="0009101D" w:rsidP="0009101D">
      <w:pPr>
        <w:spacing w:before="240" w:after="240" w:line="480" w:lineRule="auto"/>
        <w:jc w:val="center"/>
      </w:pPr>
      <w:r>
        <w:rPr>
          <w:noProof/>
          <w:lang w:val="en-US"/>
        </w:rPr>
        <mc:AlternateContent>
          <mc:Choice Requires="wps">
            <w:drawing>
              <wp:anchor distT="45720" distB="45720" distL="114300" distR="114300" simplePos="0" relativeHeight="251681792" behindDoc="0" locked="0" layoutInCell="1" allowOverlap="1" wp14:anchorId="4B281F86" wp14:editId="5D4E37D0">
                <wp:simplePos x="0" y="0"/>
                <wp:positionH relativeFrom="margin">
                  <wp:posOffset>580390</wp:posOffset>
                </wp:positionH>
                <wp:positionV relativeFrom="paragraph">
                  <wp:posOffset>2387600</wp:posOffset>
                </wp:positionV>
                <wp:extent cx="5324475" cy="1404620"/>
                <wp:effectExtent l="0" t="0" r="9525" b="5080"/>
                <wp:wrapSquare wrapText="bothSides"/>
                <wp:docPr id="2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24475" cy="1404620"/>
                        </a:xfrm>
                        <a:prstGeom prst="rect">
                          <a:avLst/>
                        </a:prstGeom>
                        <a:solidFill>
                          <a:srgbClr val="FFFFFF"/>
                        </a:solidFill>
                        <a:ln w="9525">
                          <a:noFill/>
                          <a:miter lim="800000"/>
                          <a:headEnd/>
                          <a:tailEnd/>
                        </a:ln>
                      </wps:spPr>
                      <wps:txbx>
                        <w:txbxContent>
                          <w:p w14:paraId="5F51BF3D" w14:textId="77777777" w:rsidR="0009101D" w:rsidRPr="00BA0483" w:rsidRDefault="0009101D" w:rsidP="0009101D">
                            <w:pPr>
                              <w:rPr>
                                <w:sz w:val="17"/>
                                <w:szCs w:val="17"/>
                              </w:rPr>
                            </w:pPr>
                            <w:r w:rsidRPr="00BA0483">
                              <w:rPr>
                                <w:sz w:val="17"/>
                                <w:szCs w:val="17"/>
                              </w:rPr>
                              <w:t>Figure</w:t>
                            </w:r>
                            <w:r>
                              <w:rPr>
                                <w:sz w:val="17"/>
                                <w:szCs w:val="17"/>
                              </w:rPr>
                              <w:t xml:space="preserve"> 2</w:t>
                            </w:r>
                            <w:r w:rsidRPr="00BA0483">
                              <w:rPr>
                                <w:sz w:val="17"/>
                                <w:szCs w:val="17"/>
                              </w:rPr>
                              <w:t>: a) No bias voltage difference between the tip and the sample when Fermi energy levels are aligned, so no electron can travel from one side to the other. b) A positive bias is applied to sample, the energy of the sample is lowered. Electrons will travel from the tip filled states to the empty sample states</w:t>
                            </w:r>
                            <w:r>
                              <w:rPr>
                                <w:sz w:val="17"/>
                                <w:szCs w:val="17"/>
                              </w:rPr>
                              <w:t xml:space="preserve"> [8]</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B281F86" id="_x0000_s1027" type="#_x0000_t202" style="position:absolute;left:0;text-align:left;margin-left:45.7pt;margin-top:188pt;width:419.25pt;height:110.6pt;z-index:25168179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" stroked="f">
                <v:textbox style="mso-fit-shape-to-text:t">
                  <w:txbxContent>
                    <w:p w14:paraId="5F51BF3D" w14:textId="77777777" w:rsidR="0009101D" w:rsidRPr="00BA0483" w:rsidRDefault="0009101D" w:rsidP="0009101D">
                      <w:pPr>
                        <w:rPr>
                          <w:sz w:val="17"/>
                          <w:szCs w:val="17"/>
                        </w:rPr>
                      </w:pPr>
                      <w:r w:rsidRPr="00BA0483">
                        <w:rPr>
                          <w:sz w:val="17"/>
                          <w:szCs w:val="17"/>
                        </w:rPr>
                        <w:t>Figure</w:t>
                      </w:r>
                      <w:r>
                        <w:rPr>
                          <w:sz w:val="17"/>
                          <w:szCs w:val="17"/>
                        </w:rPr>
                        <w:t xml:space="preserve"> 2</w:t>
                      </w:r>
                      <w:r w:rsidRPr="00BA0483">
                        <w:rPr>
                          <w:sz w:val="17"/>
                          <w:szCs w:val="17"/>
                        </w:rPr>
                        <w:t>: a) No bias voltage difference between the tip and the sample when Fermi energy levels are aligned, so no electron can travel from one side to the other. b) A positive bias is applied to sample, the energy of the sample is lowered. Electrons will travel from the tip filled states to the empty sample states</w:t>
                      </w:r>
                      <w:r>
                        <w:rPr>
                          <w:sz w:val="17"/>
                          <w:szCs w:val="17"/>
                        </w:rPr>
                        <w:t xml:space="preserve"> [8]</w:t>
                      </w:r>
                    </w:p>
                  </w:txbxContent>
                </v:textbox>
                <w10:wrap type="square" anchorx="margin"/>
              </v:shape>
            </w:pict>
          </mc:Fallback>
        </mc:AlternateContent>
      </w:r>
      <w:r>
        <w:t>.</w:t>
      </w:r>
      <w:r w:rsidRPr="005B171B">
        <w:rPr>
          <w:noProof/>
          <w:lang w:val="en-US"/>
        </w:rPr>
        <w:drawing>
          <wp:inline distT="0" distB="0" distL="0" distR="0" wp14:anchorId="1CC00221" wp14:editId="0D1E5E1E">
            <wp:extent cx="4994694" cy="2298306"/>
            <wp:effectExtent l="0" t="0" r="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033569" cy="2316194"/>
                    </a:xfrm>
                    <a:prstGeom prst="rect">
                      <a:avLst/>
                    </a:prstGeom>
                  </pic:spPr>
                </pic:pic>
              </a:graphicData>
            </a:graphic>
          </wp:inline>
        </w:drawing>
      </w:r>
    </w:p>
    <w:p w14:paraId="13519B86" w14:textId="77777777" w:rsidR="0009101D" w:rsidRDefault="0009101D" w:rsidP="0009101D">
      <w:pPr>
        <w:pStyle w:val="Heading4"/>
        <w:numPr>
          <w:ilvl w:val="0"/>
          <w:numId w:val="10"/>
        </w:numPr>
        <w:spacing w:line="480" w:lineRule="auto"/>
        <w:rPr>
          <w:b/>
          <w:color w:val="auto"/>
          <w:sz w:val="30"/>
          <w:szCs w:val="30"/>
        </w:rPr>
      </w:pPr>
      <w:r w:rsidRPr="00996366">
        <w:rPr>
          <w:b/>
          <w:color w:val="auto"/>
          <w:sz w:val="30"/>
          <w:szCs w:val="30"/>
        </w:rPr>
        <w:t>Background in CDW</w:t>
      </w:r>
    </w:p>
    <w:p w14:paraId="3CC817AE" w14:textId="77777777" w:rsidR="0009101D" w:rsidRPr="00BA0483" w:rsidRDefault="0009101D" w:rsidP="0009101D">
      <w:pPr>
        <w:spacing w:line="480" w:lineRule="auto"/>
        <w:rPr>
          <w:sz w:val="20"/>
          <w:szCs w:val="20"/>
        </w:rPr>
      </w:pPr>
      <w:r w:rsidRPr="00BA0483">
        <w:rPr>
          <w:sz w:val="20"/>
          <w:szCs w:val="20"/>
        </w:rPr>
        <w:t xml:space="preserve">CDW is a modulation of the conduction of electron density in a metal and an associated modulation of the lattice atom position. These modulations show an interesting property of </w:t>
      </w:r>
      <w:r>
        <w:rPr>
          <w:sz w:val="20"/>
          <w:szCs w:val="20"/>
        </w:rPr>
        <w:t xml:space="preserve">low - </w:t>
      </w:r>
      <w:r w:rsidRPr="00BA0483">
        <w:rPr>
          <w:sz w:val="20"/>
          <w:szCs w:val="20"/>
        </w:rPr>
        <w:t xml:space="preserve">dimensional lattice metals. CDW occurs most easily with quasi one dimensional material because of the </w:t>
      </w:r>
      <w:commentRangeStart w:id="9"/>
      <w:r w:rsidRPr="00BA0483">
        <w:rPr>
          <w:sz w:val="20"/>
          <w:szCs w:val="20"/>
        </w:rPr>
        <w:t>limited travel paths</w:t>
      </w:r>
      <w:commentRangeEnd w:id="9"/>
      <w:r>
        <w:rPr>
          <w:rStyle w:val="CommentReference"/>
        </w:rPr>
        <w:commentReference w:id="9"/>
      </w:r>
      <w:r w:rsidRPr="00BA0483">
        <w:rPr>
          <w:sz w:val="20"/>
          <w:szCs w:val="20"/>
        </w:rPr>
        <w:t xml:space="preserve">. In 3 </w:t>
      </w:r>
      <w:commentRangeStart w:id="10"/>
      <w:r w:rsidRPr="00BA0483">
        <w:rPr>
          <w:sz w:val="20"/>
          <w:szCs w:val="20"/>
        </w:rPr>
        <w:t>dimensions</w:t>
      </w:r>
      <w:commentRangeEnd w:id="10"/>
      <w:r>
        <w:rPr>
          <w:rStyle w:val="CommentReference"/>
        </w:rPr>
        <w:commentReference w:id="10"/>
      </w:r>
      <w:r w:rsidRPr="00BA0483">
        <w:rPr>
          <w:sz w:val="20"/>
          <w:szCs w:val="20"/>
        </w:rPr>
        <w:t>, electrons have the ability to avoid interaction with other electrons by simply moving in a different axis. But if they are limited to traveling along a chain of atoms, electrons are forced to interact.</w:t>
      </w:r>
      <w:r>
        <w:rPr>
          <w:sz w:val="20"/>
          <w:szCs w:val="20"/>
        </w:rPr>
        <w:t xml:space="preserve"> Moreover, CDW occurs easily with one – dimension materials because the Fermi surface may be conducive for CDW formation.</w:t>
      </w:r>
      <w:r w:rsidRPr="00BA0483">
        <w:rPr>
          <w:sz w:val="20"/>
          <w:szCs w:val="20"/>
        </w:rPr>
        <w:t xml:space="preserve"> CDW state occurs when there is an opening energy gap in DOS. The energy gap is open due to the lattice distortion. That energy gap is also a way to help explain superconductivity. It is often observed that the CDW state coexists with the superconductivity state. However, the understanding of the relationship between CDW and superconductivity and the formation of CDW is not fully comprehended. The formation of the CDW state within the material can be explained by Fermi-surface nesting, another name is </w:t>
      </w:r>
      <w:proofErr w:type="spellStart"/>
      <w:r w:rsidRPr="00BA0483">
        <w:rPr>
          <w:sz w:val="20"/>
          <w:szCs w:val="20"/>
        </w:rPr>
        <w:t>Peierls</w:t>
      </w:r>
      <w:proofErr w:type="spellEnd"/>
      <w:r w:rsidRPr="00BA0483">
        <w:rPr>
          <w:sz w:val="20"/>
          <w:szCs w:val="20"/>
        </w:rPr>
        <w:t xml:space="preserve"> instability [2,3]  and can also be explained by electron-phonon coupling [4].</w:t>
      </w:r>
    </w:p>
    <w:p w14:paraId="63414A4C" w14:textId="77777777" w:rsidR="0009101D" w:rsidRPr="00996366" w:rsidRDefault="0009101D" w:rsidP="0009101D">
      <w:pPr>
        <w:pStyle w:val="Heading5"/>
        <w:numPr>
          <w:ilvl w:val="1"/>
          <w:numId w:val="10"/>
        </w:numPr>
        <w:rPr>
          <w:b/>
          <w:bCs/>
          <w:color w:val="auto"/>
          <w:sz w:val="26"/>
          <w:szCs w:val="26"/>
        </w:rPr>
      </w:pPr>
      <w:r w:rsidRPr="00996366">
        <w:rPr>
          <w:b/>
          <w:bCs/>
          <w:color w:val="auto"/>
          <w:sz w:val="26"/>
          <w:szCs w:val="26"/>
        </w:rPr>
        <w:lastRenderedPageBreak/>
        <w:t>How does Fermi Surface Nesting form CDW?</w:t>
      </w:r>
    </w:p>
    <w:p w14:paraId="5ACC2883" w14:textId="77777777" w:rsidR="0009101D" w:rsidRPr="00BA0483" w:rsidRDefault="0009101D" w:rsidP="0009101D">
      <w:pPr>
        <w:spacing w:before="240" w:after="240" w:line="480" w:lineRule="auto"/>
        <w:rPr>
          <w:sz w:val="20"/>
          <w:szCs w:val="20"/>
        </w:rPr>
      </w:pPr>
      <w:r w:rsidRPr="00BA0483">
        <w:rPr>
          <w:sz w:val="20"/>
          <w:szCs w:val="20"/>
        </w:rPr>
        <w:t>In a quasi-one-dimensional metal, its total electronic energy can be lowered if an energy gap open is at |</w:t>
      </w:r>
      <w:proofErr w:type="spellStart"/>
      <w:r w:rsidRPr="00BA0483">
        <w:rPr>
          <w:sz w:val="20"/>
          <w:szCs w:val="20"/>
        </w:rPr>
        <w:t>k</w:t>
      </w:r>
      <w:r w:rsidRPr="00BA0483">
        <w:rPr>
          <w:sz w:val="20"/>
          <w:szCs w:val="20"/>
          <w:vertAlign w:val="subscript"/>
        </w:rPr>
        <w:t>F</w:t>
      </w:r>
      <w:proofErr w:type="spellEnd"/>
      <w:r w:rsidRPr="00BA0483">
        <w:rPr>
          <w:sz w:val="20"/>
          <w:szCs w:val="20"/>
        </w:rPr>
        <w:t xml:space="preserve"> |,  </w:t>
      </w:r>
      <w:proofErr w:type="spellStart"/>
      <w:r w:rsidRPr="00BA0483">
        <w:rPr>
          <w:sz w:val="20"/>
          <w:szCs w:val="20"/>
        </w:rPr>
        <w:t>k</w:t>
      </w:r>
      <w:r w:rsidRPr="00BA0483">
        <w:rPr>
          <w:sz w:val="20"/>
          <w:szCs w:val="20"/>
          <w:vertAlign w:val="subscript"/>
        </w:rPr>
        <w:t>F</w:t>
      </w:r>
      <w:proofErr w:type="spellEnd"/>
      <w:r w:rsidRPr="00BA0483">
        <w:rPr>
          <w:sz w:val="20"/>
          <w:szCs w:val="20"/>
        </w:rPr>
        <w:t xml:space="preserve"> being a Fermi wavevector. The electron states that have the energy less than E</w:t>
      </w:r>
      <w:r w:rsidRPr="00BA0483">
        <w:rPr>
          <w:sz w:val="20"/>
          <w:szCs w:val="20"/>
          <w:vertAlign w:val="subscript"/>
        </w:rPr>
        <w:t>F</w:t>
      </w:r>
      <w:r w:rsidRPr="00BA0483">
        <w:rPr>
          <w:sz w:val="20"/>
          <w:szCs w:val="20"/>
        </w:rPr>
        <w:t>, Fermi energy, and wave vectors less than |</w:t>
      </w:r>
      <w:proofErr w:type="spellStart"/>
      <w:r w:rsidRPr="00BA0483">
        <w:rPr>
          <w:sz w:val="20"/>
          <w:szCs w:val="20"/>
        </w:rPr>
        <w:t>k</w:t>
      </w:r>
      <w:r w:rsidRPr="00BA0483">
        <w:rPr>
          <w:sz w:val="20"/>
          <w:szCs w:val="20"/>
          <w:vertAlign w:val="subscript"/>
        </w:rPr>
        <w:t>F</w:t>
      </w:r>
      <w:proofErr w:type="spellEnd"/>
      <w:r w:rsidRPr="00BA0483">
        <w:rPr>
          <w:sz w:val="20"/>
          <w:szCs w:val="20"/>
        </w:rPr>
        <w:t>| are located inside the Fermi surface. The electron states that do not meet the conditions, outside the Fermi surface, will be empty</w:t>
      </w:r>
      <w:ins w:id="11" w:author="Michael Boyer" w:date="2020-04-27T10:09:00Z">
        <w:r w:rsidRPr="00BA0483">
          <w:rPr>
            <w:sz w:val="20"/>
            <w:szCs w:val="20"/>
          </w:rPr>
          <w:t>.</w:t>
        </w:r>
      </w:ins>
      <w:r w:rsidRPr="00BA0483">
        <w:rPr>
          <w:sz w:val="20"/>
          <w:szCs w:val="20"/>
        </w:rPr>
        <w:t xml:space="preserve"> As the electrons are filled up with Fermi energy, the electrons are relocated and form a new periodicity. This new periodicity, </w:t>
      </w:r>
      <w:proofErr w:type="spellStart"/>
      <w:r w:rsidRPr="00BA0483">
        <w:rPr>
          <w:sz w:val="20"/>
          <w:szCs w:val="20"/>
        </w:rPr>
        <w:t>k</w:t>
      </w:r>
      <w:r w:rsidRPr="00BA0483">
        <w:rPr>
          <w:sz w:val="20"/>
          <w:szCs w:val="20"/>
          <w:vertAlign w:val="subscript"/>
        </w:rPr>
        <w:t>F</w:t>
      </w:r>
      <w:proofErr w:type="spellEnd"/>
      <w:r w:rsidRPr="00BA0483">
        <w:rPr>
          <w:sz w:val="20"/>
          <w:szCs w:val="20"/>
        </w:rPr>
        <w:t>, opens the energy gap. Consequently, it lowers the total energy of the system</w:t>
      </w:r>
      <w:commentRangeStart w:id="12"/>
      <w:r w:rsidRPr="00BA0483">
        <w:rPr>
          <w:sz w:val="20"/>
          <w:szCs w:val="20"/>
        </w:rPr>
        <w:t>.</w:t>
      </w:r>
      <w:commentRangeEnd w:id="12"/>
      <w:r w:rsidRPr="00BA0483">
        <w:rPr>
          <w:rStyle w:val="CommentReference"/>
          <w:sz w:val="20"/>
          <w:szCs w:val="20"/>
        </w:rPr>
        <w:commentReference w:id="12"/>
      </w:r>
    </w:p>
    <w:p w14:paraId="653B20CC" w14:textId="77777777" w:rsidR="0009101D" w:rsidRDefault="0009101D" w:rsidP="0009101D">
      <w:pPr>
        <w:pStyle w:val="Heading2"/>
        <w:keepNext w:val="0"/>
        <w:keepLines w:val="0"/>
        <w:numPr>
          <w:ilvl w:val="0"/>
          <w:numId w:val="5"/>
        </w:numPr>
        <w:spacing w:after="80" w:line="480" w:lineRule="auto"/>
        <w:rPr>
          <w:b/>
          <w:sz w:val="34"/>
          <w:szCs w:val="34"/>
        </w:rPr>
      </w:pPr>
      <w:bookmarkStart w:id="13" w:name="_k0xqx1rdhsdi" w:colFirst="0" w:colLast="0"/>
      <w:bookmarkEnd w:id="13"/>
      <w:r>
        <w:rPr>
          <w:b/>
          <w:sz w:val="34"/>
          <w:szCs w:val="34"/>
        </w:rPr>
        <w:t>Charge Density Waves states in 1T- TaS2</w:t>
      </w:r>
    </w:p>
    <w:p w14:paraId="286631F0" w14:textId="77777777" w:rsidR="0009101D" w:rsidRPr="00996366" w:rsidRDefault="0009101D" w:rsidP="0009101D">
      <w:pPr>
        <w:pStyle w:val="Heading3"/>
        <w:numPr>
          <w:ilvl w:val="0"/>
          <w:numId w:val="11"/>
        </w:numPr>
        <w:rPr>
          <w:b/>
          <w:bCs/>
          <w:color w:val="auto"/>
          <w:sz w:val="30"/>
          <w:szCs w:val="30"/>
        </w:rPr>
      </w:pPr>
      <w:r w:rsidRPr="00996366">
        <w:rPr>
          <w:b/>
          <w:bCs/>
          <w:color w:val="auto"/>
          <w:sz w:val="30"/>
          <w:szCs w:val="30"/>
        </w:rPr>
        <w:t>Background in 1T - TaS2</w:t>
      </w:r>
    </w:p>
    <w:p w14:paraId="73969961" w14:textId="77777777" w:rsidR="0009101D" w:rsidRPr="00BA0483" w:rsidRDefault="0009101D" w:rsidP="0009101D">
      <w:pPr>
        <w:spacing w:before="240" w:after="240" w:line="480" w:lineRule="auto"/>
        <w:rPr>
          <w:sz w:val="20"/>
          <w:szCs w:val="20"/>
        </w:rPr>
      </w:pPr>
      <w:r w:rsidRPr="00BA0483">
        <w:rPr>
          <w:sz w:val="20"/>
          <w:szCs w:val="20"/>
        </w:rPr>
        <w:t>The material that I am working with for this research, TaS</w:t>
      </w:r>
      <w:r w:rsidRPr="00BA0483">
        <w:rPr>
          <w:sz w:val="20"/>
          <w:szCs w:val="20"/>
          <w:vertAlign w:val="subscript"/>
        </w:rPr>
        <w:t>2</w:t>
      </w:r>
      <w:r w:rsidRPr="00BA0483">
        <w:rPr>
          <w:sz w:val="20"/>
          <w:szCs w:val="20"/>
        </w:rPr>
        <w:t xml:space="preserve">, </w:t>
      </w:r>
      <w:commentRangeStart w:id="14"/>
      <w:r w:rsidRPr="00BA0483">
        <w:rPr>
          <w:sz w:val="20"/>
          <w:szCs w:val="20"/>
        </w:rPr>
        <w:t>supports a CDW and has several CDW transitions slightly above room temperature</w:t>
      </w:r>
      <w:commentRangeEnd w:id="14"/>
      <w:r w:rsidRPr="00BA0483">
        <w:rPr>
          <w:rStyle w:val="CommentReference"/>
          <w:sz w:val="20"/>
          <w:szCs w:val="20"/>
        </w:rPr>
        <w:commentReference w:id="14"/>
      </w:r>
      <w:r w:rsidRPr="00BA0483">
        <w:rPr>
          <w:sz w:val="20"/>
          <w:szCs w:val="20"/>
        </w:rPr>
        <w:t>, which are Nearly Commensurate (NC) and Incommensurate (IC) transition</w:t>
      </w:r>
      <w:r>
        <w:rPr>
          <w:sz w:val="20"/>
          <w:szCs w:val="20"/>
        </w:rPr>
        <w:t xml:space="preserve"> at ~355 K [1]</w:t>
      </w:r>
      <w:r w:rsidRPr="00BA0483">
        <w:rPr>
          <w:sz w:val="20"/>
          <w:szCs w:val="20"/>
        </w:rPr>
        <w:t>.  The material’s CDW transition can be observed easily because of the accessible temperature. By studying TaS</w:t>
      </w:r>
      <w:r w:rsidRPr="00B550B8">
        <w:rPr>
          <w:sz w:val="20"/>
          <w:szCs w:val="20"/>
          <w:vertAlign w:val="subscript"/>
          <w:rPrChange w:id="15" w:author="Michael Boyer" w:date="2020-05-11T12:14:00Z">
            <w:rPr>
              <w:sz w:val="20"/>
              <w:szCs w:val="20"/>
            </w:rPr>
          </w:rPrChange>
        </w:rPr>
        <w:t>2</w:t>
      </w:r>
      <w:r w:rsidRPr="00BA0483">
        <w:rPr>
          <w:sz w:val="20"/>
          <w:szCs w:val="20"/>
        </w:rPr>
        <w:t xml:space="preserve"> through the CDW transition phase, we can obtain more information about atomic scale changes in structure and properties of CDWs. 1T- TaS2 is the material of interest because unlike other materials, which domains are readily observable (~ 300Ȧ) such as 2H-TaSe2, its produced a much smaller expected domain (~70Ȧ) [1]</w:t>
      </w:r>
    </w:p>
    <w:p w14:paraId="73870C3B" w14:textId="10650962" w:rsidR="0009101D" w:rsidRPr="00443190" w:rsidRDefault="006954F9" w:rsidP="0009101D">
      <w:pPr>
        <w:numPr>
          <w:ilvl w:val="0"/>
          <w:numId w:val="3"/>
        </w:numPr>
        <w:spacing w:before="240" w:after="240" w:line="480" w:lineRule="auto"/>
        <w:rPr>
          <w:sz w:val="20"/>
          <w:szCs w:val="20"/>
        </w:rPr>
      </w:pPr>
      <w:r w:rsidRPr="00150183">
        <w:rPr>
          <w:noProof/>
          <w:sz w:val="20"/>
          <w:szCs w:val="20"/>
          <w:lang w:val="en-US"/>
        </w:rPr>
        <mc:AlternateContent>
          <mc:Choice Requires="wps">
            <w:drawing>
              <wp:anchor distT="45720" distB="45720" distL="114300" distR="114300" simplePos="0" relativeHeight="251683840" behindDoc="0" locked="0" layoutInCell="1" allowOverlap="1" wp14:anchorId="5A116D46" wp14:editId="4EAEF242">
                <wp:simplePos x="0" y="0"/>
                <wp:positionH relativeFrom="margin">
                  <wp:posOffset>3055620</wp:posOffset>
                </wp:positionH>
                <wp:positionV relativeFrom="paragraph">
                  <wp:posOffset>444500</wp:posOffset>
                </wp:positionV>
                <wp:extent cx="2997200" cy="1092200"/>
                <wp:effectExtent l="0" t="0" r="0" b="0"/>
                <wp:wrapSquare wrapText="bothSides"/>
                <wp:docPr id="2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97200" cy="1092200"/>
                        </a:xfrm>
                        <a:prstGeom prst="rect">
                          <a:avLst/>
                        </a:prstGeom>
                        <a:solidFill>
                          <a:srgbClr val="FFFFFF"/>
                        </a:solidFill>
                        <a:ln w="9525">
                          <a:noFill/>
                          <a:miter lim="800000"/>
                          <a:headEnd/>
                          <a:tailEnd/>
                        </a:ln>
                      </wps:spPr>
                      <wps:txbx>
                        <w:txbxContent>
                          <w:p w14:paraId="5E226F3C" w14:textId="77777777" w:rsidR="0009101D" w:rsidRPr="00150183" w:rsidRDefault="0009101D" w:rsidP="0009101D">
                            <w:pPr>
                              <w:rPr>
                                <w:sz w:val="17"/>
                                <w:szCs w:val="17"/>
                              </w:rPr>
                            </w:pPr>
                            <w:r w:rsidRPr="00150183">
                              <w:rPr>
                                <w:sz w:val="17"/>
                                <w:szCs w:val="17"/>
                              </w:rPr>
                              <w:t xml:space="preserve">Figure </w:t>
                            </w:r>
                            <w:r>
                              <w:rPr>
                                <w:sz w:val="17"/>
                                <w:szCs w:val="17"/>
                              </w:rPr>
                              <w:t>3</w:t>
                            </w:r>
                            <w:r w:rsidRPr="00150183">
                              <w:rPr>
                                <w:sz w:val="17"/>
                                <w:szCs w:val="17"/>
                              </w:rPr>
                              <w:t>: Crystal structure of 1T-TaS2. The hexagonal unit-cell is represented in red. Adapted from ”. “Watching the birth of a charge density wave order: diffraction study on nanometer-and picosecond-scales”. [9]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116D46" id="_x0000_s1028" type="#_x0000_t202" style="position:absolute;left:0;text-align:left;margin-left:240.6pt;margin-top:35pt;width:236pt;height:86pt;z-index:2516838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" stroked="f">
                <v:textbox>
                  <w:txbxContent>
                    <w:p w14:paraId="5E226F3C" w14:textId="77777777" w:rsidR="0009101D" w:rsidRPr="00150183" w:rsidRDefault="0009101D" w:rsidP="0009101D">
                      <w:pPr>
                        <w:rPr>
                          <w:sz w:val="17"/>
                          <w:szCs w:val="17"/>
                        </w:rPr>
                      </w:pPr>
                      <w:r w:rsidRPr="00150183">
                        <w:rPr>
                          <w:sz w:val="17"/>
                          <w:szCs w:val="17"/>
                        </w:rPr>
                        <w:t xml:space="preserve">Figure </w:t>
                      </w:r>
                      <w:r>
                        <w:rPr>
                          <w:sz w:val="17"/>
                          <w:szCs w:val="17"/>
                        </w:rPr>
                        <w:t>3</w:t>
                      </w:r>
                      <w:r w:rsidRPr="00150183">
                        <w:rPr>
                          <w:sz w:val="17"/>
                          <w:szCs w:val="17"/>
                        </w:rPr>
                        <w:t>: Crystal structure of 1T-TaS2. The hexagonal unit-cell is represented in red. Adapted from ”. “Watching the birth of a charge density wave order: diffraction study on nanometer-and picosecond-scales”. [9]</w:t>
                      </w:r>
                    </w:p>
                  </w:txbxContent>
                </v:textbox>
                <w10:wrap type="square" anchorx="margin"/>
              </v:shape>
            </w:pict>
          </mc:Fallback>
        </mc:AlternateContent>
      </w:r>
      <w:r w:rsidR="0009101D">
        <w:rPr>
          <w:noProof/>
          <w:sz w:val="20"/>
          <w:szCs w:val="20"/>
          <w:lang w:val="en-US"/>
        </w:rPr>
        <mc:AlternateContent>
          <mc:Choice Requires="wps">
            <w:drawing>
              <wp:anchor distT="0" distB="0" distL="114300" distR="114300" simplePos="0" relativeHeight="251714560" behindDoc="0" locked="0" layoutInCell="1" allowOverlap="1" wp14:anchorId="610D6C3A" wp14:editId="5AFDEA46">
                <wp:simplePos x="0" y="0"/>
                <wp:positionH relativeFrom="column">
                  <wp:posOffset>236432</wp:posOffset>
                </wp:positionH>
                <wp:positionV relativeFrom="paragraph">
                  <wp:posOffset>273685</wp:posOffset>
                </wp:positionV>
                <wp:extent cx="306916" cy="497416"/>
                <wp:effectExtent l="0" t="0" r="17145" b="17145"/>
                <wp:wrapNone/>
                <wp:docPr id="253" name="Rectangle 253"/>
                <wp:cNvGraphicFramePr/>
                <a:graphic xmlns:a="http://schemas.openxmlformats.org/drawingml/2006/main">
                  <a:graphicData uri="http://schemas.microsoft.com/office/word/2010/wordprocessingShape">
                    <wps:wsp>
                      <wps:cNvSpPr/>
                      <wps:spPr>
                        <a:xfrm>
                          <a:off x="0" y="0"/>
                          <a:ext cx="306916" cy="497416"/>
                        </a:xfrm>
                        <a:prstGeom prst="rect">
                          <a:avLst/>
                        </a:prstGeom>
                        <a:solidFill>
                          <a:schemeClr val="bg1"/>
                        </a:solidFill>
                        <a:ln>
                          <a:solidFill>
                            <a:schemeClr val="bg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73B4BF" id="Rectangle 253" o:spid="_x0000_s1026" style="position:absolute;margin-left:18.6pt;margin-top:21.55pt;width:24.15pt;height:39.1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" fillcolor="white [3212]" strokecolor="white [3212]"/>
            </w:pict>
          </mc:Fallback>
        </mc:AlternateContent>
      </w:r>
      <w:commentRangeStart w:id="16"/>
      <w:r w:rsidR="0009101D" w:rsidRPr="00BA0483">
        <w:rPr>
          <w:sz w:val="20"/>
          <w:szCs w:val="20"/>
        </w:rPr>
        <w:t>B</w:t>
      </w:r>
      <w:commentRangeStart w:id="17"/>
      <w:r w:rsidR="0009101D" w:rsidRPr="00BA0483">
        <w:rPr>
          <w:sz w:val="20"/>
          <w:szCs w:val="20"/>
        </w:rPr>
        <w:t>asic structure of the material</w:t>
      </w:r>
      <w:commentRangeEnd w:id="16"/>
      <w:r w:rsidR="0009101D" w:rsidRPr="00BA0483">
        <w:rPr>
          <w:rStyle w:val="CommentReference"/>
          <w:sz w:val="20"/>
          <w:szCs w:val="20"/>
        </w:rPr>
        <w:commentReference w:id="16"/>
      </w:r>
      <w:commentRangeEnd w:id="17"/>
      <w:r w:rsidR="003008F4">
        <w:rPr>
          <w:rStyle w:val="CommentReference"/>
        </w:rPr>
        <w:commentReference w:id="17"/>
      </w:r>
    </w:p>
    <w:p w14:paraId="1EED2627" w14:textId="72986F83" w:rsidR="0009101D" w:rsidRDefault="006954F9" w:rsidP="0009101D">
      <w:pPr>
        <w:spacing w:before="240" w:after="240" w:line="480" w:lineRule="auto"/>
        <w:ind w:left="360"/>
        <w:rPr>
          <w:sz w:val="20"/>
          <w:szCs w:val="20"/>
        </w:rPr>
      </w:pPr>
      <w:r>
        <w:rPr>
          <w:noProof/>
          <w:sz w:val="20"/>
          <w:szCs w:val="20"/>
        </w:rPr>
        <mc:AlternateContent>
          <mc:Choice Requires="wps">
            <w:drawing>
              <wp:anchor distT="0" distB="0" distL="114300" distR="114300" simplePos="0" relativeHeight="251717632" behindDoc="0" locked="0" layoutInCell="1" allowOverlap="1" wp14:anchorId="12D85F5F" wp14:editId="213E3B50">
                <wp:simplePos x="0" y="0"/>
                <wp:positionH relativeFrom="column">
                  <wp:posOffset>3395980</wp:posOffset>
                </wp:positionH>
                <wp:positionV relativeFrom="paragraph">
                  <wp:posOffset>1903730</wp:posOffset>
                </wp:positionV>
                <wp:extent cx="0" cy="274320"/>
                <wp:effectExtent l="0" t="0" r="38100" b="30480"/>
                <wp:wrapNone/>
                <wp:docPr id="250" name="Straight Connector 250"/>
                <wp:cNvGraphicFramePr/>
                <a:graphic xmlns:a="http://schemas.openxmlformats.org/drawingml/2006/main">
                  <a:graphicData uri="http://schemas.microsoft.com/office/word/2010/wordprocessingShape">
                    <wps:wsp>
                      <wps:cNvCnPr/>
                      <wps:spPr>
                        <a:xfrm>
                          <a:off x="0" y="0"/>
                          <a:ext cx="0" cy="274320"/>
                        </a:xfrm>
                        <a:prstGeom prst="line">
                          <a:avLst/>
                        </a:prstGeom>
                        <a:ln w="19050">
                          <a:solidFill>
                            <a:srgbClr val="FF0000"/>
                          </a:solidFill>
                        </a:ln>
                      </wps:spPr>
                      <wps:style>
                        <a:lnRef idx="1">
                          <a:schemeClr val="accent2"/>
                        </a:lnRef>
                        <a:fillRef idx="0">
                          <a:schemeClr val="accent2"/>
                        </a:fillRef>
                        <a:effectRef idx="0">
                          <a:schemeClr val="accent2"/>
                        </a:effectRef>
                        <a:fontRef idx="minor">
                          <a:schemeClr val="tx1"/>
                        </a:fontRef>
                      </wps:style>
                      <wps:bodyPr/>
                    </wps:wsp>
                  </a:graphicData>
                </a:graphic>
                <wp14:sizeRelV relativeFrom="margin">
                  <wp14:pctHeight>0</wp14:pctHeight>
                </wp14:sizeRelV>
              </wp:anchor>
            </w:drawing>
          </mc:Choice>
          <mc:Fallback>
            <w:pict>
              <v:line w14:anchorId="3F024DE3" id="Straight Connector 250" o:spid="_x0000_s1026" style="position:absolute;z-index:2517176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67.4pt,149.9pt" to="267.4pt,1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" strokecolor="red" strokeweight="1.5pt"/>
            </w:pict>
          </mc:Fallback>
        </mc:AlternateContent>
      </w:r>
      <w:r w:rsidRPr="006954F9">
        <w:rPr>
          <w:noProof/>
          <w:sz w:val="20"/>
          <w:szCs w:val="20"/>
        </w:rPr>
        <mc:AlternateContent>
          <mc:Choice Requires="wps">
            <w:drawing>
              <wp:anchor distT="45720" distB="45720" distL="114300" distR="114300" simplePos="0" relativeHeight="251716608" behindDoc="0" locked="0" layoutInCell="1" allowOverlap="1" wp14:anchorId="690D25BF" wp14:editId="176A5001">
                <wp:simplePos x="0" y="0"/>
                <wp:positionH relativeFrom="column">
                  <wp:posOffset>3131820</wp:posOffset>
                </wp:positionH>
                <wp:positionV relativeFrom="paragraph">
                  <wp:posOffset>1083310</wp:posOffset>
                </wp:positionV>
                <wp:extent cx="2360930" cy="1404620"/>
                <wp:effectExtent l="0" t="0" r="11430" b="27940"/>
                <wp:wrapSquare wrapText="bothSides"/>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4375F61A" w14:textId="38B72857" w:rsidR="006954F9" w:rsidRDefault="006954F9">
                            <w:r w:rsidRPr="00C87CB6">
                              <w:rPr>
                                <w:noProof/>
                                <w:lang w:val="en-US"/>
                              </w:rPr>
                              <w:drawing>
                                <wp:inline distT="0" distB="0" distL="0" distR="0" wp14:anchorId="7A000C2B" wp14:editId="77062220">
                                  <wp:extent cx="304800" cy="274320"/>
                                  <wp:effectExtent l="0" t="0" r="0" b="0"/>
                                  <wp:docPr id="255" name="Picture 2">
                                    <a:extLst xmlns:a="http://schemas.openxmlformats.org/drawingml/2006/main">
                                      <a:ext uri="{FF2B5EF4-FFF2-40B4-BE49-F238E27FC236}">
                                        <a16:creationId xmlns:a16="http://schemas.microsoft.com/office/drawing/2014/main" id="{6A6A919B-F8E7-4720-8D4D-773B191E19A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
                                            <a:extLst>
                                              <a:ext uri="{FF2B5EF4-FFF2-40B4-BE49-F238E27FC236}">
                                                <a16:creationId xmlns:a16="http://schemas.microsoft.com/office/drawing/2014/main" id="{6A6A919B-F8E7-4720-8D4D-773B191E19A0}"/>
                                              </a:ext>
                                            </a:extLst>
                                          </pic:cNvPr>
                                          <pic:cNvPicPr>
                                            <a:picLocks noChangeAspect="1" noChangeArrowheads="1"/>
                                          </pic:cNvPicPr>
                                        </pic:nvPicPr>
                                        <pic:blipFill rotWithShape="1">
                                          <a:blip r:embed="rId13">
                                            <a:extLst>
                                              <a:ext uri="{28A0092B-C50C-407E-A947-70E740481C1C}">
                                                <a14:useLocalDpi xmlns:a14="http://schemas.microsoft.com/office/drawing/2010/main" val="0"/>
                                              </a:ext>
                                            </a:extLst>
                                          </a:blip>
                                          <a:srcRect l="43086" t="41237" r="51784" b="50990"/>
                                          <a:stretch/>
                                        </pic:blipFill>
                                        <pic:spPr bwMode="auto">
                                          <a:xfrm>
                                            <a:off x="0" y="0"/>
                                            <a:ext cx="323555" cy="291200"/>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 Ta atoms </w:t>
                            </w:r>
                          </w:p>
                          <w:p w14:paraId="59D1178B" w14:textId="735F37BF" w:rsidR="006954F9" w:rsidRDefault="006954F9">
                            <w:r>
                              <w:t xml:space="preserve">  </w:t>
                            </w:r>
                            <w:r w:rsidRPr="00C87CB6">
                              <w:rPr>
                                <w:noProof/>
                                <w:lang w:val="en-US"/>
                              </w:rPr>
                              <w:drawing>
                                <wp:inline distT="0" distB="0" distL="0" distR="0" wp14:anchorId="26EA7EDE" wp14:editId="0D11D475">
                                  <wp:extent cx="195580" cy="250730"/>
                                  <wp:effectExtent l="0" t="0" r="0" b="0"/>
                                  <wp:docPr id="193" name="Picture 2">
                                    <a:extLst xmlns:a="http://schemas.openxmlformats.org/drawingml/2006/main">
                                      <a:ext uri="{FF2B5EF4-FFF2-40B4-BE49-F238E27FC236}">
                                        <a16:creationId xmlns:a16="http://schemas.microsoft.com/office/drawing/2014/main" id="{6A6A919B-F8E7-4720-8D4D-773B191E19A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
                                            <a:extLst>
                                              <a:ext uri="{FF2B5EF4-FFF2-40B4-BE49-F238E27FC236}">
                                                <a16:creationId xmlns:a16="http://schemas.microsoft.com/office/drawing/2014/main" id="{6A6A919B-F8E7-4720-8D4D-773B191E19A0}"/>
                                              </a:ext>
                                            </a:extLst>
                                          </pic:cNvPr>
                                          <pic:cNvPicPr>
                                            <a:picLocks noChangeAspect="1" noChangeArrowheads="1"/>
                                          </pic:cNvPicPr>
                                        </pic:nvPicPr>
                                        <pic:blipFill rotWithShape="1">
                                          <a:blip r:embed="rId13">
                                            <a:extLst>
                                              <a:ext uri="{28A0092B-C50C-407E-A947-70E740481C1C}">
                                                <a14:useLocalDpi xmlns:a14="http://schemas.microsoft.com/office/drawing/2010/main" val="0"/>
                                              </a:ext>
                                            </a:extLst>
                                          </a:blip>
                                          <a:srcRect l="47703" t="5838" r="49000" b="87046"/>
                                          <a:stretch/>
                                        </pic:blipFill>
                                        <pic:spPr bwMode="auto">
                                          <a:xfrm>
                                            <a:off x="0" y="0"/>
                                            <a:ext cx="207946" cy="266583"/>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 S atoms </w:t>
                            </w:r>
                          </w:p>
                          <w:p w14:paraId="475DC2DF" w14:textId="7309C19F" w:rsidR="006954F9" w:rsidRDefault="006954F9"/>
                          <w:p w14:paraId="5855DE15" w14:textId="682A434B" w:rsidR="006954F9" w:rsidRDefault="006954F9">
                            <w:r>
                              <w:tab/>
                              <w:t xml:space="preserve">: Hexagonal unit-cell </w:t>
                            </w:r>
                          </w:p>
                          <w:p w14:paraId="6AD308AA" w14:textId="77777777" w:rsidR="006954F9" w:rsidRDefault="006954F9"/>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90D25BF" id="_x0000_s1029" type="#_x0000_t202" style="position:absolute;left:0;text-align:left;margin-left:246.6pt;margin-top:85.3pt;width:185.9pt;height:110.6pt;z-index:25171660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">
                <v:textbox style="mso-fit-shape-to-text:t">
                  <w:txbxContent>
                    <w:p w14:paraId="4375F61A" w14:textId="38B72857" w:rsidR="006954F9" w:rsidRDefault="006954F9">
                      <w:r w:rsidRPr="00C87CB6">
                        <w:rPr>
                          <w:noProof/>
                          <w:lang w:val="en-US"/>
                        </w:rPr>
                        <w:drawing>
                          <wp:inline distT="0" distB="0" distL="0" distR="0" wp14:anchorId="7A000C2B" wp14:editId="77062220">
                            <wp:extent cx="304800" cy="274320"/>
                            <wp:effectExtent l="0" t="0" r="0" b="0"/>
                            <wp:docPr id="255" name="Picture 2">
                              <a:extLst xmlns:a="http://schemas.openxmlformats.org/drawingml/2006/main">
                                <a:ext uri="{FF2B5EF4-FFF2-40B4-BE49-F238E27FC236}">
                                  <a16:creationId xmlns:a16="http://schemas.microsoft.com/office/drawing/2014/main" id="{6A6A919B-F8E7-4720-8D4D-773B191E19A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
                                      <a:extLst>
                                        <a:ext uri="{FF2B5EF4-FFF2-40B4-BE49-F238E27FC236}">
                                          <a16:creationId xmlns:a16="http://schemas.microsoft.com/office/drawing/2014/main" id="{6A6A919B-F8E7-4720-8D4D-773B191E19A0}"/>
                                        </a:ext>
                                      </a:extLst>
                                    </pic:cNvPr>
                                    <pic:cNvPicPr>
                                      <a:picLocks noChangeAspect="1" noChangeArrowheads="1"/>
                                    </pic:cNvPicPr>
                                  </pic:nvPicPr>
                                  <pic:blipFill rotWithShape="1">
                                    <a:blip r:embed="rId13">
                                      <a:extLst>
                                        <a:ext uri="{28A0092B-C50C-407E-A947-70E740481C1C}">
                                          <a14:useLocalDpi xmlns:a14="http://schemas.microsoft.com/office/drawing/2010/main" val="0"/>
                                        </a:ext>
                                      </a:extLst>
                                    </a:blip>
                                    <a:srcRect l="43086" t="41237" r="51784" b="50990"/>
                                    <a:stretch/>
                                  </pic:blipFill>
                                  <pic:spPr bwMode="auto">
                                    <a:xfrm>
                                      <a:off x="0" y="0"/>
                                      <a:ext cx="323555" cy="291200"/>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 Ta atoms </w:t>
                      </w:r>
                    </w:p>
                    <w:p w14:paraId="59D1178B" w14:textId="735F37BF" w:rsidR="006954F9" w:rsidRDefault="006954F9">
                      <w:r>
                        <w:t xml:space="preserve">  </w:t>
                      </w:r>
                      <w:r w:rsidRPr="00C87CB6">
                        <w:rPr>
                          <w:noProof/>
                          <w:lang w:val="en-US"/>
                        </w:rPr>
                        <w:drawing>
                          <wp:inline distT="0" distB="0" distL="0" distR="0" wp14:anchorId="26EA7EDE" wp14:editId="0D11D475">
                            <wp:extent cx="195580" cy="250730"/>
                            <wp:effectExtent l="0" t="0" r="0" b="0"/>
                            <wp:docPr id="193" name="Picture 2">
                              <a:extLst xmlns:a="http://schemas.openxmlformats.org/drawingml/2006/main">
                                <a:ext uri="{FF2B5EF4-FFF2-40B4-BE49-F238E27FC236}">
                                  <a16:creationId xmlns:a16="http://schemas.microsoft.com/office/drawing/2014/main" id="{6A6A919B-F8E7-4720-8D4D-773B191E19A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
                                      <a:extLst>
                                        <a:ext uri="{FF2B5EF4-FFF2-40B4-BE49-F238E27FC236}">
                                          <a16:creationId xmlns:a16="http://schemas.microsoft.com/office/drawing/2014/main" id="{6A6A919B-F8E7-4720-8D4D-773B191E19A0}"/>
                                        </a:ext>
                                      </a:extLst>
                                    </pic:cNvPr>
                                    <pic:cNvPicPr>
                                      <a:picLocks noChangeAspect="1" noChangeArrowheads="1"/>
                                    </pic:cNvPicPr>
                                  </pic:nvPicPr>
                                  <pic:blipFill rotWithShape="1">
                                    <a:blip r:embed="rId13">
                                      <a:extLst>
                                        <a:ext uri="{28A0092B-C50C-407E-A947-70E740481C1C}">
                                          <a14:useLocalDpi xmlns:a14="http://schemas.microsoft.com/office/drawing/2010/main" val="0"/>
                                        </a:ext>
                                      </a:extLst>
                                    </a:blip>
                                    <a:srcRect l="47703" t="5838" r="49000" b="87046"/>
                                    <a:stretch/>
                                  </pic:blipFill>
                                  <pic:spPr bwMode="auto">
                                    <a:xfrm>
                                      <a:off x="0" y="0"/>
                                      <a:ext cx="207946" cy="266583"/>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 S atoms </w:t>
                      </w:r>
                    </w:p>
                    <w:p w14:paraId="475DC2DF" w14:textId="7309C19F" w:rsidR="006954F9" w:rsidRDefault="006954F9"/>
                    <w:p w14:paraId="5855DE15" w14:textId="682A434B" w:rsidR="006954F9" w:rsidRDefault="006954F9">
                      <w:r>
                        <w:tab/>
                        <w:t xml:space="preserve">: Hexagonal unit-cell </w:t>
                      </w:r>
                    </w:p>
                    <w:p w14:paraId="6AD308AA" w14:textId="77777777" w:rsidR="006954F9" w:rsidRDefault="006954F9"/>
                  </w:txbxContent>
                </v:textbox>
                <w10:wrap type="square"/>
              </v:shape>
            </w:pict>
          </mc:Fallback>
        </mc:AlternateContent>
      </w:r>
      <w:r w:rsidR="0009101D" w:rsidRPr="00C87CB6">
        <w:rPr>
          <w:noProof/>
          <w:lang w:val="en-US"/>
        </w:rPr>
        <w:drawing>
          <wp:inline distT="0" distB="0" distL="0" distR="0" wp14:anchorId="534705DB" wp14:editId="3B9FA4A4">
            <wp:extent cx="2223821" cy="2560320"/>
            <wp:effectExtent l="0" t="0" r="5080" b="0"/>
            <wp:docPr id="5" name="Picture 2">
              <a:extLst xmlns:a="http://schemas.openxmlformats.org/drawingml/2006/main">
                <a:ext uri="{FF2B5EF4-FFF2-40B4-BE49-F238E27FC236}">
                  <a16:creationId xmlns:a16="http://schemas.microsoft.com/office/drawing/2014/main" id="{6A6A919B-F8E7-4720-8D4D-773B191E19A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
                      <a:extLst>
                        <a:ext uri="{FF2B5EF4-FFF2-40B4-BE49-F238E27FC236}">
                          <a16:creationId xmlns:a16="http://schemas.microsoft.com/office/drawing/2014/main" id="{6A6A919B-F8E7-4720-8D4D-773B191E19A0}"/>
                        </a:ext>
                      </a:extLst>
                    </pic:cNvPr>
                    <pic:cNvPicPr>
                      <a:picLocks noChangeAspect="1" noChangeArrowheads="1"/>
                    </pic:cNvPicPr>
                  </pic:nvPicPr>
                  <pic:blipFill rotWithShape="1">
                    <a:blip r:embed="rId13">
                      <a:extLst>
                        <a:ext uri="{28A0092B-C50C-407E-A947-70E740481C1C}">
                          <a14:useLocalDpi xmlns:a14="http://schemas.microsoft.com/office/drawing/2010/main" val="0"/>
                        </a:ext>
                      </a:extLst>
                    </a:blip>
                    <a:srcRect r="49000"/>
                    <a:stretch/>
                  </pic:blipFill>
                  <pic:spPr bwMode="auto">
                    <a:xfrm>
                      <a:off x="0" y="0"/>
                      <a:ext cx="2223821" cy="2560320"/>
                    </a:xfrm>
                    <a:prstGeom prst="rect">
                      <a:avLst/>
                    </a:prstGeom>
                    <a:noFill/>
                  </pic:spPr>
                </pic:pic>
              </a:graphicData>
            </a:graphic>
          </wp:inline>
        </w:drawing>
      </w:r>
    </w:p>
    <w:p w14:paraId="717CCDC5" w14:textId="291F203D" w:rsidR="006954F9" w:rsidRPr="00150183" w:rsidRDefault="006954F9" w:rsidP="006954F9">
      <w:pPr>
        <w:spacing w:before="240" w:after="240" w:line="480" w:lineRule="auto"/>
        <w:rPr>
          <w:sz w:val="20"/>
          <w:szCs w:val="20"/>
        </w:rPr>
      </w:pPr>
    </w:p>
    <w:p w14:paraId="0ADD5D3E" w14:textId="77777777" w:rsidR="0009101D" w:rsidRPr="00BA0483" w:rsidRDefault="0009101D" w:rsidP="0009101D">
      <w:pPr>
        <w:spacing w:before="240" w:after="240" w:line="480" w:lineRule="auto"/>
        <w:rPr>
          <w:sz w:val="20"/>
          <w:szCs w:val="20"/>
        </w:rPr>
      </w:pPr>
      <w:r w:rsidRPr="00BA0483">
        <w:rPr>
          <w:sz w:val="20"/>
          <w:szCs w:val="20"/>
        </w:rPr>
        <w:t>1T- TaS2 consists of sandwiches layers of S-Ta-S sheets in which Ta atom is octahedrally coordinated by six S atoms. Within each sheet, the atoms are covalently bonded, while the bonds between the sheets are van der Waals bonds</w:t>
      </w:r>
    </w:p>
    <w:p w14:paraId="694EDA67" w14:textId="77777777" w:rsidR="0009101D" w:rsidRPr="00D9416A" w:rsidRDefault="0009101D" w:rsidP="0009101D">
      <w:pPr>
        <w:pStyle w:val="Heading3"/>
        <w:keepNext w:val="0"/>
        <w:keepLines w:val="0"/>
        <w:numPr>
          <w:ilvl w:val="0"/>
          <w:numId w:val="11"/>
        </w:numPr>
        <w:spacing w:before="280" w:line="480" w:lineRule="auto"/>
        <w:rPr>
          <w:b/>
          <w:color w:val="auto"/>
        </w:rPr>
      </w:pPr>
      <w:bookmarkStart w:id="18" w:name="_ytny4q8ui9hz" w:colFirst="0" w:colLast="0"/>
      <w:bookmarkEnd w:id="18"/>
      <w:commentRangeStart w:id="19"/>
      <w:r w:rsidRPr="00996366">
        <w:rPr>
          <w:b/>
          <w:color w:val="auto"/>
          <w:sz w:val="26"/>
          <w:szCs w:val="26"/>
        </w:rPr>
        <w:t>1T-TaS2 CDW phases throughout the temperature range 360K-143K</w:t>
      </w:r>
      <w:commentRangeEnd w:id="19"/>
      <w:r>
        <w:rPr>
          <w:rStyle w:val="CommentReference"/>
          <w:color w:val="auto"/>
        </w:rPr>
        <w:commentReference w:id="19"/>
      </w:r>
    </w:p>
    <w:p w14:paraId="111D9B2E" w14:textId="77777777" w:rsidR="0009101D" w:rsidRDefault="0009101D" w:rsidP="0009101D">
      <w:pPr>
        <w:spacing w:before="240" w:after="240" w:line="480" w:lineRule="auto"/>
        <w:rPr>
          <w:sz w:val="20"/>
          <w:szCs w:val="20"/>
        </w:rPr>
      </w:pPr>
      <w:r>
        <w:rPr>
          <w:sz w:val="20"/>
          <w:szCs w:val="20"/>
        </w:rPr>
        <w:t>From table 1, a</w:t>
      </w:r>
      <w:r w:rsidRPr="00BA0483">
        <w:rPr>
          <w:sz w:val="20"/>
          <w:szCs w:val="20"/>
        </w:rPr>
        <w:t xml:space="preserve">t a high temperature above 543K, the material is pure metal with no CDW formation. During the temperature that 1T- TaS2 is stable (T &lt; 543K), the CDW </w:t>
      </w:r>
      <w:r>
        <w:rPr>
          <w:sz w:val="20"/>
          <w:szCs w:val="20"/>
        </w:rPr>
        <w:t>maxima (fig 4) is a constructive interference causing from the 3 CDW standing waves which</w:t>
      </w:r>
      <w:r w:rsidRPr="00BA0483">
        <w:rPr>
          <w:sz w:val="20"/>
          <w:szCs w:val="20"/>
        </w:rPr>
        <w:t xml:space="preserve"> oriented at 120º C. From 543K to 353K, the material changes to an incommensurate phase (called the I phase). In the I phase, the CDW</w:t>
      </w:r>
      <w:r>
        <w:rPr>
          <w:sz w:val="20"/>
          <w:szCs w:val="20"/>
        </w:rPr>
        <w:t xml:space="preserve"> wave vector is perfectly</w:t>
      </w:r>
      <w:r w:rsidRPr="00BA0483">
        <w:rPr>
          <w:sz w:val="20"/>
          <w:szCs w:val="20"/>
        </w:rPr>
        <w:t xml:space="preserve"> aligned with the lattice </w:t>
      </w:r>
      <w:r>
        <w:rPr>
          <w:sz w:val="20"/>
          <w:szCs w:val="20"/>
        </w:rPr>
        <w:t>wave vector, which cause the angle difference to be 0. In this phase, CDW</w:t>
      </w:r>
      <w:r w:rsidRPr="00BA0483">
        <w:rPr>
          <w:sz w:val="20"/>
          <w:szCs w:val="20"/>
        </w:rPr>
        <w:t xml:space="preserve"> a wavelength of </w:t>
      </w:r>
      <m:oMath>
        <m:sSub>
          <m:sSubPr>
            <m:ctrlPr>
              <w:rPr>
                <w:rFonts w:ascii="Cambria Math" w:hAnsi="Cambria Math"/>
                <w:sz w:val="20"/>
                <w:szCs w:val="20"/>
              </w:rPr>
            </m:ctrlPr>
          </m:sSubPr>
          <m:e>
            <m:r>
              <w:rPr>
                <w:rFonts w:ascii="Cambria Math" w:hAnsi="Cambria Math"/>
                <w:sz w:val="20"/>
                <w:szCs w:val="20"/>
              </w:rPr>
              <m:t>3.53a</m:t>
            </m:r>
          </m:e>
          <m:sub>
            <m:r>
              <w:rPr>
                <w:rFonts w:ascii="Cambria Math" w:hAnsi="Cambria Math"/>
                <w:sz w:val="20"/>
                <w:szCs w:val="20"/>
              </w:rPr>
              <m:t>o</m:t>
            </m:r>
          </m:sub>
        </m:sSub>
      </m:oMath>
      <w:r w:rsidRPr="00BA0483">
        <w:rPr>
          <w:sz w:val="20"/>
          <w:szCs w:val="20"/>
        </w:rPr>
        <w:t xml:space="preserve">, </w:t>
      </w:r>
      <m:oMath>
        <m:sSub>
          <m:sSubPr>
            <m:ctrlPr>
              <w:rPr>
                <w:rFonts w:ascii="Cambria Math" w:hAnsi="Cambria Math"/>
                <w:sz w:val="20"/>
                <w:szCs w:val="20"/>
              </w:rPr>
            </m:ctrlPr>
          </m:sSubPr>
          <m:e>
            <m:r>
              <w:rPr>
                <w:rFonts w:ascii="Cambria Math" w:hAnsi="Cambria Math"/>
                <w:sz w:val="20"/>
                <w:szCs w:val="20"/>
              </w:rPr>
              <m:t>a</m:t>
            </m:r>
          </m:e>
          <m:sub>
            <m:r>
              <w:rPr>
                <w:rFonts w:ascii="Cambria Math" w:hAnsi="Cambria Math"/>
                <w:sz w:val="20"/>
                <w:szCs w:val="20"/>
              </w:rPr>
              <m:t xml:space="preserve">o </m:t>
            </m:r>
          </m:sub>
        </m:sSub>
        <m:r>
          <w:rPr>
            <w:rFonts w:ascii="Cambria Math" w:hAnsi="Cambria Math"/>
            <w:sz w:val="20"/>
            <w:szCs w:val="20"/>
          </w:rPr>
          <m:t>= 3.36 A</m:t>
        </m:r>
      </m:oMath>
      <w:r w:rsidRPr="00BA0483">
        <w:rPr>
          <w:sz w:val="20"/>
          <w:szCs w:val="20"/>
        </w:rPr>
        <w:t xml:space="preserve">= 3.36 unit. </w:t>
      </w:r>
      <w:r>
        <w:rPr>
          <w:sz w:val="20"/>
          <w:szCs w:val="20"/>
        </w:rPr>
        <w:t xml:space="preserve">The CDW formation can be visualized by a six-pointed “star-of-David” cluster of 13 Ta atoms, shown in figure 4. In this figure, the CDW supercell is rotated 13.9° from the lattice unit cell. The dimension of this commensurate superlattice is </w:t>
      </w:r>
      <m:oMath>
        <m:rad>
          <m:radPr>
            <m:degHide m:val="1"/>
            <m:ctrlPr>
              <w:rPr>
                <w:rFonts w:ascii="Cambria Math" w:hAnsi="Cambria Math"/>
                <w:i/>
                <w:sz w:val="20"/>
                <w:szCs w:val="20"/>
              </w:rPr>
            </m:ctrlPr>
          </m:radPr>
          <m:deg/>
          <m:e>
            <m:r>
              <w:rPr>
                <w:rFonts w:ascii="Cambria Math" w:hAnsi="Cambria Math"/>
                <w:sz w:val="20"/>
                <w:szCs w:val="20"/>
              </w:rPr>
              <m:t>13</m:t>
            </m:r>
          </m:e>
        </m:rad>
        <m:sSub>
          <m:sSubPr>
            <m:ctrlPr>
              <w:rPr>
                <w:rFonts w:ascii="Cambria Math" w:hAnsi="Cambria Math"/>
                <w:i/>
                <w:sz w:val="20"/>
                <w:szCs w:val="20"/>
              </w:rPr>
            </m:ctrlPr>
          </m:sSubPr>
          <m:e>
            <m:r>
              <w:rPr>
                <w:rFonts w:ascii="Cambria Math" w:hAnsi="Cambria Math"/>
                <w:sz w:val="20"/>
                <w:szCs w:val="20"/>
              </w:rPr>
              <m:t>a</m:t>
            </m:r>
          </m:e>
          <m:sub>
            <m:r>
              <w:rPr>
                <w:rFonts w:ascii="Cambria Math" w:hAnsi="Cambria Math"/>
                <w:sz w:val="20"/>
                <w:szCs w:val="20"/>
              </w:rPr>
              <m:t>0</m:t>
            </m:r>
          </m:sub>
        </m:sSub>
        <m:r>
          <w:rPr>
            <w:rFonts w:ascii="Cambria Math" w:hAnsi="Cambria Math"/>
            <w:sz w:val="20"/>
            <w:szCs w:val="20"/>
          </w:rPr>
          <m:t>×</m:t>
        </m:r>
        <m:rad>
          <m:radPr>
            <m:degHide m:val="1"/>
            <m:ctrlPr>
              <w:rPr>
                <w:rFonts w:ascii="Cambria Math" w:hAnsi="Cambria Math"/>
                <w:i/>
                <w:sz w:val="20"/>
                <w:szCs w:val="20"/>
              </w:rPr>
            </m:ctrlPr>
          </m:radPr>
          <m:deg/>
          <m:e>
            <m:r>
              <w:rPr>
                <w:rFonts w:ascii="Cambria Math" w:hAnsi="Cambria Math"/>
                <w:sz w:val="20"/>
                <w:szCs w:val="20"/>
              </w:rPr>
              <m:t>13</m:t>
            </m:r>
          </m:e>
        </m:rad>
        <m:sSub>
          <m:sSubPr>
            <m:ctrlPr>
              <w:rPr>
                <w:rFonts w:ascii="Cambria Math" w:hAnsi="Cambria Math"/>
                <w:i/>
                <w:sz w:val="20"/>
                <w:szCs w:val="20"/>
              </w:rPr>
            </m:ctrlPr>
          </m:sSubPr>
          <m:e>
            <m:r>
              <w:rPr>
                <w:rFonts w:ascii="Cambria Math" w:hAnsi="Cambria Math"/>
                <w:sz w:val="20"/>
                <w:szCs w:val="20"/>
              </w:rPr>
              <m:t>a</m:t>
            </m:r>
          </m:e>
          <m:sub>
            <m:r>
              <w:rPr>
                <w:rFonts w:ascii="Cambria Math" w:hAnsi="Cambria Math"/>
                <w:sz w:val="20"/>
                <w:szCs w:val="20"/>
              </w:rPr>
              <m:t>0</m:t>
            </m:r>
          </m:sub>
        </m:sSub>
      </m:oMath>
    </w:p>
    <w:p w14:paraId="37D6ED8E" w14:textId="77777777" w:rsidR="0009101D" w:rsidRDefault="0009101D" w:rsidP="0009101D">
      <w:pPr>
        <w:spacing w:before="240" w:after="240" w:line="480" w:lineRule="auto"/>
        <w:rPr>
          <w:sz w:val="20"/>
          <w:szCs w:val="20"/>
        </w:rPr>
      </w:pPr>
      <w:r w:rsidRPr="00523923">
        <w:rPr>
          <w:noProof/>
          <w:sz w:val="20"/>
          <w:szCs w:val="20"/>
          <w:lang w:val="en-US"/>
        </w:rPr>
        <mc:AlternateContent>
          <mc:Choice Requires="wps">
            <w:drawing>
              <wp:anchor distT="45720" distB="45720" distL="114300" distR="114300" simplePos="0" relativeHeight="251687936" behindDoc="0" locked="0" layoutInCell="1" allowOverlap="1" wp14:anchorId="5049928D" wp14:editId="31880DE8">
                <wp:simplePos x="0" y="0"/>
                <wp:positionH relativeFrom="column">
                  <wp:posOffset>3183255</wp:posOffset>
                </wp:positionH>
                <wp:positionV relativeFrom="paragraph">
                  <wp:posOffset>26670</wp:posOffset>
                </wp:positionV>
                <wp:extent cx="3136265" cy="1456055"/>
                <wp:effectExtent l="0" t="0" r="26035" b="10795"/>
                <wp:wrapSquare wrapText="bothSides"/>
                <wp:docPr id="2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36265" cy="1456055"/>
                        </a:xfrm>
                        <a:prstGeom prst="rect">
                          <a:avLst/>
                        </a:prstGeom>
                        <a:solidFill>
                          <a:srgbClr val="FFFFFF"/>
                        </a:solidFill>
                        <a:ln w="9525">
                          <a:solidFill>
                            <a:srgbClr val="000000"/>
                          </a:solidFill>
                          <a:miter lim="800000"/>
                          <a:headEnd/>
                          <a:tailEnd/>
                        </a:ln>
                      </wps:spPr>
                      <wps:txbx>
                        <w:txbxContent>
                          <w:p w14:paraId="6A123619" w14:textId="77777777" w:rsidR="0009101D" w:rsidRPr="0064026B" w:rsidRDefault="0009101D" w:rsidP="0009101D">
                            <w:pPr>
                              <w:spacing w:after="120"/>
                              <w:rPr>
                                <w:sz w:val="20"/>
                                <w:szCs w:val="20"/>
                              </w:rPr>
                            </w:pPr>
                            <w:r w:rsidRPr="0064026B">
                              <w:rPr>
                                <w:noProof/>
                                <w:sz w:val="20"/>
                                <w:szCs w:val="20"/>
                                <w:lang w:val="en-US"/>
                              </w:rPr>
                              <w:drawing>
                                <wp:inline distT="0" distB="0" distL="0" distR="0" wp14:anchorId="5ACC57CE" wp14:editId="6C516A4D">
                                  <wp:extent cx="223284" cy="259298"/>
                                  <wp:effectExtent l="0" t="0" r="5715" b="762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35619" cy="273623"/>
                                          </a:xfrm>
                                          <a:prstGeom prst="rect">
                                            <a:avLst/>
                                          </a:prstGeom>
                                        </pic:spPr>
                                      </pic:pic>
                                    </a:graphicData>
                                  </a:graphic>
                                </wp:inline>
                              </w:drawing>
                            </w:r>
                            <w:r w:rsidRPr="0064026B">
                              <w:rPr>
                                <w:sz w:val="20"/>
                                <w:szCs w:val="20"/>
                              </w:rPr>
                              <w:t>: CDW max formed by constructive interference of 3 CDW’s oriented at 120° relative to each other</w:t>
                            </w:r>
                          </w:p>
                          <w:p w14:paraId="57B24D19" w14:textId="77777777" w:rsidR="0009101D" w:rsidRPr="0064026B" w:rsidRDefault="0009101D" w:rsidP="0009101D">
                            <w:pPr>
                              <w:spacing w:after="120"/>
                              <w:rPr>
                                <w:sz w:val="20"/>
                                <w:szCs w:val="20"/>
                              </w:rPr>
                            </w:pPr>
                            <w:r>
                              <w:rPr>
                                <w:sz w:val="20"/>
                                <w:szCs w:val="20"/>
                              </w:rPr>
                              <w:t xml:space="preserve"> </w:t>
                            </w:r>
                            <w:r w:rsidRPr="0064026B">
                              <w:rPr>
                                <w:noProof/>
                                <w:sz w:val="20"/>
                                <w:szCs w:val="20"/>
                                <w:lang w:val="en-US"/>
                              </w:rPr>
                              <w:drawing>
                                <wp:inline distT="0" distB="0" distL="0" distR="0" wp14:anchorId="0A67FE77" wp14:editId="5299E3AF">
                                  <wp:extent cx="300355" cy="208113"/>
                                  <wp:effectExtent l="0" t="0" r="4445" b="190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33015" t="51890" r="17728" b="4652"/>
                                          <a:stretch/>
                                        </pic:blipFill>
                                        <pic:spPr bwMode="auto">
                                          <a:xfrm>
                                            <a:off x="0" y="0"/>
                                            <a:ext cx="300630" cy="208304"/>
                                          </a:xfrm>
                                          <a:prstGeom prst="rect">
                                            <a:avLst/>
                                          </a:prstGeom>
                                          <a:ln>
                                            <a:noFill/>
                                          </a:ln>
                                          <a:extLst>
                                            <a:ext uri="{53640926-AAD7-44D8-BBD7-CCE9431645EC}">
                                              <a14:shadowObscured xmlns:a14="http://schemas.microsoft.com/office/drawing/2010/main"/>
                                            </a:ext>
                                          </a:extLst>
                                        </pic:spPr>
                                      </pic:pic>
                                    </a:graphicData>
                                  </a:graphic>
                                </wp:inline>
                              </w:drawing>
                            </w:r>
                            <w:r w:rsidRPr="0064026B">
                              <w:rPr>
                                <w:sz w:val="20"/>
                                <w:szCs w:val="20"/>
                              </w:rPr>
                              <w:t>:  Ta atoms</w:t>
                            </w:r>
                          </w:p>
                          <w:p w14:paraId="6E44A720" w14:textId="77777777" w:rsidR="0009101D" w:rsidRPr="0064026B" w:rsidRDefault="0009101D" w:rsidP="0009101D">
                            <w:pPr>
                              <w:spacing w:after="120"/>
                              <w:rPr>
                                <w:sz w:val="20"/>
                                <w:szCs w:val="20"/>
                              </w:rPr>
                            </w:pPr>
                            <w:r w:rsidRPr="0064026B">
                              <w:rPr>
                                <w:noProof/>
                                <w:sz w:val="20"/>
                                <w:szCs w:val="20"/>
                              </w:rPr>
                              <w:t xml:space="preserve"> </w:t>
                            </w:r>
                            <w:r w:rsidRPr="0064026B">
                              <w:rPr>
                                <w:noProof/>
                                <w:sz w:val="20"/>
                                <w:szCs w:val="20"/>
                                <w:lang w:val="en-US"/>
                              </w:rPr>
                              <w:drawing>
                                <wp:inline distT="0" distB="0" distL="0" distR="0" wp14:anchorId="74C0A336" wp14:editId="1D424B60">
                                  <wp:extent cx="259882" cy="182880"/>
                                  <wp:effectExtent l="0" t="0" r="6985" b="762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24419" r="25311" b="31235"/>
                                          <a:stretch/>
                                        </pic:blipFill>
                                        <pic:spPr bwMode="auto">
                                          <a:xfrm>
                                            <a:off x="0" y="0"/>
                                            <a:ext cx="259882" cy="182880"/>
                                          </a:xfrm>
                                          <a:prstGeom prst="rect">
                                            <a:avLst/>
                                          </a:prstGeom>
                                          <a:ln>
                                            <a:noFill/>
                                          </a:ln>
                                          <a:extLst>
                                            <a:ext uri="{53640926-AAD7-44D8-BBD7-CCE9431645EC}">
                                              <a14:shadowObscured xmlns:a14="http://schemas.microsoft.com/office/drawing/2010/main"/>
                                            </a:ext>
                                          </a:extLst>
                                        </pic:spPr>
                                      </pic:pic>
                                    </a:graphicData>
                                  </a:graphic>
                                </wp:inline>
                              </w:drawing>
                            </w:r>
                            <w:r>
                              <w:rPr>
                                <w:noProof/>
                                <w:sz w:val="20"/>
                                <w:szCs w:val="20"/>
                              </w:rPr>
                              <w:t xml:space="preserve"> </w:t>
                            </w:r>
                            <w:r w:rsidRPr="0064026B">
                              <w:rPr>
                                <w:noProof/>
                                <w:sz w:val="20"/>
                                <w:szCs w:val="20"/>
                              </w:rPr>
                              <w:t xml:space="preserve">: S atoms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49928D" id="_x0000_s1030" type="#_x0000_t202" style="position:absolute;margin-left:250.65pt;margin-top:2.1pt;width:246.95pt;height:114.65pt;z-index:2516879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">
                <v:textbox>
                  <w:txbxContent>
                    <w:p w14:paraId="6A123619" w14:textId="77777777" w:rsidR="0009101D" w:rsidRPr="0064026B" w:rsidRDefault="0009101D" w:rsidP="0009101D">
                      <w:pPr>
                        <w:spacing w:after="120"/>
                        <w:rPr>
                          <w:sz w:val="20"/>
                          <w:szCs w:val="20"/>
                        </w:rPr>
                      </w:pPr>
                      <w:r w:rsidRPr="0064026B">
                        <w:rPr>
                          <w:noProof/>
                          <w:sz w:val="20"/>
                          <w:szCs w:val="20"/>
                          <w:lang w:val="en-US"/>
                        </w:rPr>
                        <w:drawing>
                          <wp:inline distT="0" distB="0" distL="0" distR="0" wp14:anchorId="5ACC57CE" wp14:editId="6C516A4D">
                            <wp:extent cx="223284" cy="259298"/>
                            <wp:effectExtent l="0" t="0" r="5715" b="762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35619" cy="273623"/>
                                    </a:xfrm>
                                    <a:prstGeom prst="rect">
                                      <a:avLst/>
                                    </a:prstGeom>
                                  </pic:spPr>
                                </pic:pic>
                              </a:graphicData>
                            </a:graphic>
                          </wp:inline>
                        </w:drawing>
                      </w:r>
                      <w:r w:rsidRPr="0064026B">
                        <w:rPr>
                          <w:sz w:val="20"/>
                          <w:szCs w:val="20"/>
                        </w:rPr>
                        <w:t>: CDW max formed by constructive interference of 3 CDW’s oriented at 120° relative to each other</w:t>
                      </w:r>
                    </w:p>
                    <w:p w14:paraId="57B24D19" w14:textId="77777777" w:rsidR="0009101D" w:rsidRPr="0064026B" w:rsidRDefault="0009101D" w:rsidP="0009101D">
                      <w:pPr>
                        <w:spacing w:after="120"/>
                        <w:rPr>
                          <w:sz w:val="20"/>
                          <w:szCs w:val="20"/>
                        </w:rPr>
                      </w:pPr>
                      <w:r>
                        <w:rPr>
                          <w:sz w:val="20"/>
                          <w:szCs w:val="20"/>
                        </w:rPr>
                        <w:t xml:space="preserve"> </w:t>
                      </w:r>
                      <w:r w:rsidRPr="0064026B">
                        <w:rPr>
                          <w:noProof/>
                          <w:sz w:val="20"/>
                          <w:szCs w:val="20"/>
                          <w:lang w:val="en-US"/>
                        </w:rPr>
                        <w:drawing>
                          <wp:inline distT="0" distB="0" distL="0" distR="0" wp14:anchorId="0A67FE77" wp14:editId="5299E3AF">
                            <wp:extent cx="300355" cy="208113"/>
                            <wp:effectExtent l="0" t="0" r="4445" b="190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33015" t="51890" r="17728" b="4652"/>
                                    <a:stretch/>
                                  </pic:blipFill>
                                  <pic:spPr bwMode="auto">
                                    <a:xfrm>
                                      <a:off x="0" y="0"/>
                                      <a:ext cx="300630" cy="208304"/>
                                    </a:xfrm>
                                    <a:prstGeom prst="rect">
                                      <a:avLst/>
                                    </a:prstGeom>
                                    <a:ln>
                                      <a:noFill/>
                                    </a:ln>
                                    <a:extLst>
                                      <a:ext uri="{53640926-AAD7-44D8-BBD7-CCE9431645EC}">
                                        <a14:shadowObscured xmlns:a14="http://schemas.microsoft.com/office/drawing/2010/main"/>
                                      </a:ext>
                                    </a:extLst>
                                  </pic:spPr>
                                </pic:pic>
                              </a:graphicData>
                            </a:graphic>
                          </wp:inline>
                        </w:drawing>
                      </w:r>
                      <w:r w:rsidRPr="0064026B">
                        <w:rPr>
                          <w:sz w:val="20"/>
                          <w:szCs w:val="20"/>
                        </w:rPr>
                        <w:t>:  Ta atoms</w:t>
                      </w:r>
                    </w:p>
                    <w:p w14:paraId="6E44A720" w14:textId="77777777" w:rsidR="0009101D" w:rsidRPr="0064026B" w:rsidRDefault="0009101D" w:rsidP="0009101D">
                      <w:pPr>
                        <w:spacing w:after="120"/>
                        <w:rPr>
                          <w:sz w:val="20"/>
                          <w:szCs w:val="20"/>
                        </w:rPr>
                      </w:pPr>
                      <w:r w:rsidRPr="0064026B">
                        <w:rPr>
                          <w:noProof/>
                          <w:sz w:val="20"/>
                          <w:szCs w:val="20"/>
                        </w:rPr>
                        <w:t xml:space="preserve"> </w:t>
                      </w:r>
                      <w:r w:rsidRPr="0064026B">
                        <w:rPr>
                          <w:noProof/>
                          <w:sz w:val="20"/>
                          <w:szCs w:val="20"/>
                          <w:lang w:val="en-US"/>
                        </w:rPr>
                        <w:drawing>
                          <wp:inline distT="0" distB="0" distL="0" distR="0" wp14:anchorId="74C0A336" wp14:editId="1D424B60">
                            <wp:extent cx="259882" cy="182880"/>
                            <wp:effectExtent l="0" t="0" r="6985" b="762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24419" r="25311" b="31235"/>
                                    <a:stretch/>
                                  </pic:blipFill>
                                  <pic:spPr bwMode="auto">
                                    <a:xfrm>
                                      <a:off x="0" y="0"/>
                                      <a:ext cx="259882" cy="182880"/>
                                    </a:xfrm>
                                    <a:prstGeom prst="rect">
                                      <a:avLst/>
                                    </a:prstGeom>
                                    <a:ln>
                                      <a:noFill/>
                                    </a:ln>
                                    <a:extLst>
                                      <a:ext uri="{53640926-AAD7-44D8-BBD7-CCE9431645EC}">
                                        <a14:shadowObscured xmlns:a14="http://schemas.microsoft.com/office/drawing/2010/main"/>
                                      </a:ext>
                                    </a:extLst>
                                  </pic:spPr>
                                </pic:pic>
                              </a:graphicData>
                            </a:graphic>
                          </wp:inline>
                        </w:drawing>
                      </w:r>
                      <w:r>
                        <w:rPr>
                          <w:noProof/>
                          <w:sz w:val="20"/>
                          <w:szCs w:val="20"/>
                        </w:rPr>
                        <w:t xml:space="preserve"> </w:t>
                      </w:r>
                      <w:r w:rsidRPr="0064026B">
                        <w:rPr>
                          <w:noProof/>
                          <w:sz w:val="20"/>
                          <w:szCs w:val="20"/>
                        </w:rPr>
                        <w:t xml:space="preserve">: S atoms </w:t>
                      </w:r>
                    </w:p>
                  </w:txbxContent>
                </v:textbox>
                <w10:wrap type="square"/>
              </v:shape>
            </w:pict>
          </mc:Fallback>
        </mc:AlternateContent>
      </w:r>
      <w:r w:rsidRPr="00523923">
        <w:rPr>
          <w:noProof/>
          <w:sz w:val="20"/>
          <w:szCs w:val="20"/>
          <w:lang w:val="en-US"/>
        </w:rPr>
        <mc:AlternateContent>
          <mc:Choice Requires="wps">
            <w:drawing>
              <wp:anchor distT="45720" distB="45720" distL="114300" distR="114300" simplePos="0" relativeHeight="251688960" behindDoc="0" locked="0" layoutInCell="1" allowOverlap="1" wp14:anchorId="4B8A3939" wp14:editId="10C2258A">
                <wp:simplePos x="0" y="0"/>
                <wp:positionH relativeFrom="column">
                  <wp:posOffset>3220720</wp:posOffset>
                </wp:positionH>
                <wp:positionV relativeFrom="paragraph">
                  <wp:posOffset>1488440</wp:posOffset>
                </wp:positionV>
                <wp:extent cx="3075305" cy="1404620"/>
                <wp:effectExtent l="0" t="0" r="0" b="5080"/>
                <wp:wrapSquare wrapText="bothSides"/>
                <wp:docPr id="2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75305" cy="1404620"/>
                        </a:xfrm>
                        <a:prstGeom prst="rect">
                          <a:avLst/>
                        </a:prstGeom>
                        <a:solidFill>
                          <a:srgbClr val="FFFFFF"/>
                        </a:solidFill>
                        <a:ln w="9525">
                          <a:noFill/>
                          <a:miter lim="800000"/>
                          <a:headEnd/>
                          <a:tailEnd/>
                        </a:ln>
                      </wps:spPr>
                      <wps:txbx>
                        <w:txbxContent>
                          <w:p w14:paraId="135265FD" w14:textId="77777777" w:rsidR="0009101D" w:rsidRPr="002C2CB2" w:rsidRDefault="0009101D" w:rsidP="0009101D">
                            <w:pPr>
                              <w:rPr>
                                <w:sz w:val="17"/>
                                <w:szCs w:val="17"/>
                                <w:lang w:val="en-US"/>
                              </w:rPr>
                            </w:pPr>
                            <w:r w:rsidRPr="002C2CB2">
                              <w:rPr>
                                <w:sz w:val="17"/>
                                <w:szCs w:val="17"/>
                                <w:lang w:val="en-US"/>
                              </w:rPr>
                              <w:t xml:space="preserve">Figure 4: CDW formation: blue lines show the CDW supercell; black lines formed “stars of David” whose center is CDW maxima.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B8A3939" id="_x0000_s1031" type="#_x0000_t202" style="position:absolute;margin-left:253.6pt;margin-top:117.2pt;width:242.15pt;height:110.6pt;z-index:25168896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" stroked="f">
                <v:textbox style="mso-fit-shape-to-text:t">
                  <w:txbxContent>
                    <w:p w14:paraId="135265FD" w14:textId="77777777" w:rsidR="0009101D" w:rsidRPr="002C2CB2" w:rsidRDefault="0009101D" w:rsidP="0009101D">
                      <w:pPr>
                        <w:rPr>
                          <w:sz w:val="17"/>
                          <w:szCs w:val="17"/>
                          <w:lang w:val="en-US"/>
                        </w:rPr>
                      </w:pPr>
                      <w:r w:rsidRPr="002C2CB2">
                        <w:rPr>
                          <w:sz w:val="17"/>
                          <w:szCs w:val="17"/>
                          <w:lang w:val="en-US"/>
                        </w:rPr>
                        <w:t xml:space="preserve">Figure 4: CDW formation: blue lines show the CDW supercell; black lines formed “stars of David” whose center is CDW maxima.  </w:t>
                      </w:r>
                    </w:p>
                  </w:txbxContent>
                </v:textbox>
                <w10:wrap type="square"/>
              </v:shape>
            </w:pict>
          </mc:Fallback>
        </mc:AlternateContent>
      </w:r>
      <w:r>
        <w:rPr>
          <w:noProof/>
          <w:sz w:val="20"/>
          <w:szCs w:val="20"/>
          <w:lang w:val="en-US"/>
        </w:rPr>
        <mc:AlternateContent>
          <mc:Choice Requires="wps">
            <w:drawing>
              <wp:anchor distT="0" distB="0" distL="114300" distR="114300" simplePos="0" relativeHeight="251699200" behindDoc="0" locked="0" layoutInCell="1" allowOverlap="1" wp14:anchorId="0326CCD8" wp14:editId="028D264E">
                <wp:simplePos x="0" y="0"/>
                <wp:positionH relativeFrom="column">
                  <wp:posOffset>1143000</wp:posOffset>
                </wp:positionH>
                <wp:positionV relativeFrom="paragraph">
                  <wp:posOffset>1075690</wp:posOffset>
                </wp:positionV>
                <wp:extent cx="1428750" cy="1441450"/>
                <wp:effectExtent l="38100" t="38100" r="76200" b="82550"/>
                <wp:wrapNone/>
                <wp:docPr id="230" name="Straight Connector 230"/>
                <wp:cNvGraphicFramePr/>
                <a:graphic xmlns:a="http://schemas.openxmlformats.org/drawingml/2006/main">
                  <a:graphicData uri="http://schemas.microsoft.com/office/word/2010/wordprocessingShape">
                    <wps:wsp>
                      <wps:cNvCnPr/>
                      <wps:spPr>
                        <a:xfrm flipV="1">
                          <a:off x="0" y="0"/>
                          <a:ext cx="1428750" cy="144145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4879B45" id="Straight Connector 230" o:spid="_x0000_s1026" style="position:absolute;flip:y;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0pt,84.7pt" to="202.5pt,19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" strokecolor="#4f81bd [3204]" strokeweight="2pt">
                <v:shadow on="t" color="black" opacity="24903f" origin=",.5" offset="0,.55556mm"/>
              </v:line>
            </w:pict>
          </mc:Fallback>
        </mc:AlternateContent>
      </w:r>
      <w:r>
        <w:rPr>
          <w:noProof/>
          <w:sz w:val="20"/>
          <w:szCs w:val="20"/>
          <w:lang w:val="en-US"/>
        </w:rPr>
        <mc:AlternateContent>
          <mc:Choice Requires="wps">
            <w:drawing>
              <wp:anchor distT="0" distB="0" distL="114300" distR="114300" simplePos="0" relativeHeight="251689984" behindDoc="0" locked="0" layoutInCell="1" allowOverlap="1" wp14:anchorId="7C033BC7" wp14:editId="23193009">
                <wp:simplePos x="0" y="0"/>
                <wp:positionH relativeFrom="column">
                  <wp:posOffset>1549400</wp:posOffset>
                </wp:positionH>
                <wp:positionV relativeFrom="paragraph">
                  <wp:posOffset>821690</wp:posOffset>
                </wp:positionV>
                <wp:extent cx="571500" cy="1955800"/>
                <wp:effectExtent l="57150" t="19050" r="76200" b="82550"/>
                <wp:wrapNone/>
                <wp:docPr id="221" name="Straight Connector 221"/>
                <wp:cNvGraphicFramePr/>
                <a:graphic xmlns:a="http://schemas.openxmlformats.org/drawingml/2006/main">
                  <a:graphicData uri="http://schemas.microsoft.com/office/word/2010/wordprocessingShape">
                    <wps:wsp>
                      <wps:cNvCnPr/>
                      <wps:spPr>
                        <a:xfrm>
                          <a:off x="0" y="0"/>
                          <a:ext cx="571500" cy="195580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0E94866" id="Straight Connector 221" o:spid="_x0000_s1026" style="position:absolute;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2pt,64.7pt" to="167pt,21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" strokecolor="#4f81bd [3204]" strokeweight="2pt">
                <v:shadow on="t" color="black" opacity="24903f" origin=",.5" offset="0,.55556mm"/>
              </v:line>
            </w:pict>
          </mc:Fallback>
        </mc:AlternateContent>
      </w:r>
      <w:r>
        <w:rPr>
          <w:noProof/>
          <w:sz w:val="20"/>
          <w:szCs w:val="20"/>
          <w:lang w:val="en-US"/>
        </w:rPr>
        <mc:AlternateContent>
          <mc:Choice Requires="wps">
            <w:drawing>
              <wp:anchor distT="0" distB="0" distL="114300" distR="114300" simplePos="0" relativeHeight="251698176" behindDoc="0" locked="0" layoutInCell="1" allowOverlap="1" wp14:anchorId="18548717" wp14:editId="7DCF2B35">
                <wp:simplePos x="0" y="0"/>
                <wp:positionH relativeFrom="column">
                  <wp:posOffset>1841500</wp:posOffset>
                </wp:positionH>
                <wp:positionV relativeFrom="paragraph">
                  <wp:posOffset>1812290</wp:posOffset>
                </wp:positionV>
                <wp:extent cx="977900" cy="241300"/>
                <wp:effectExtent l="38100" t="38100" r="69850" b="82550"/>
                <wp:wrapNone/>
                <wp:docPr id="229" name="Straight Connector 229"/>
                <wp:cNvGraphicFramePr/>
                <a:graphic xmlns:a="http://schemas.openxmlformats.org/drawingml/2006/main">
                  <a:graphicData uri="http://schemas.microsoft.com/office/word/2010/wordprocessingShape">
                    <wps:wsp>
                      <wps:cNvCnPr/>
                      <wps:spPr>
                        <a:xfrm>
                          <a:off x="0" y="0"/>
                          <a:ext cx="977900" cy="24130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C99A7A0" id="Straight Connector 229" o:spid="_x0000_s1026" style="position:absolute;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5pt,142.7pt" to="222pt,16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" strokecolor="#4f81bd [3204]" strokeweight="2pt">
                <v:shadow on="t" color="black" opacity="24903f" origin=",.5" offset="0,.55556mm"/>
              </v:line>
            </w:pict>
          </mc:Fallback>
        </mc:AlternateContent>
      </w:r>
      <w:r>
        <w:rPr>
          <w:noProof/>
          <w:sz w:val="20"/>
          <w:szCs w:val="20"/>
          <w:lang w:val="en-US"/>
        </w:rPr>
        <mc:AlternateContent>
          <mc:Choice Requires="wps">
            <w:drawing>
              <wp:anchor distT="0" distB="0" distL="114300" distR="114300" simplePos="0" relativeHeight="251697152" behindDoc="0" locked="0" layoutInCell="1" allowOverlap="1" wp14:anchorId="0FB996C1" wp14:editId="5DD91F63">
                <wp:simplePos x="0" y="0"/>
                <wp:positionH relativeFrom="column">
                  <wp:posOffset>1111250</wp:posOffset>
                </wp:positionH>
                <wp:positionV relativeFrom="paragraph">
                  <wp:posOffset>2536190</wp:posOffset>
                </wp:positionV>
                <wp:extent cx="990600" cy="234950"/>
                <wp:effectExtent l="38100" t="38100" r="76200" b="88900"/>
                <wp:wrapNone/>
                <wp:docPr id="228" name="Straight Connector 228"/>
                <wp:cNvGraphicFramePr/>
                <a:graphic xmlns:a="http://schemas.openxmlformats.org/drawingml/2006/main">
                  <a:graphicData uri="http://schemas.microsoft.com/office/word/2010/wordprocessingShape">
                    <wps:wsp>
                      <wps:cNvCnPr/>
                      <wps:spPr>
                        <a:xfrm>
                          <a:off x="0" y="0"/>
                          <a:ext cx="990600" cy="23495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79D3E07" id="Straight Connector 228" o:spid="_x0000_s1026" style="position:absolute;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7.5pt,199.7pt" to="165.5pt,21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" strokecolor="#4f81bd [3204]" strokeweight="2pt">
                <v:shadow on="t" color="black" opacity="24903f" origin=",.5" offset="0,.55556mm"/>
              </v:line>
            </w:pict>
          </mc:Fallback>
        </mc:AlternateContent>
      </w:r>
      <w:r>
        <w:rPr>
          <w:noProof/>
          <w:sz w:val="20"/>
          <w:szCs w:val="20"/>
          <w:lang w:val="en-US"/>
        </w:rPr>
        <mc:AlternateContent>
          <mc:Choice Requires="wps">
            <w:drawing>
              <wp:anchor distT="0" distB="0" distL="114300" distR="114300" simplePos="0" relativeHeight="251696128" behindDoc="0" locked="0" layoutInCell="1" allowOverlap="1" wp14:anchorId="6D95F86C" wp14:editId="2D6830CF">
                <wp:simplePos x="0" y="0"/>
                <wp:positionH relativeFrom="column">
                  <wp:posOffset>844550</wp:posOffset>
                </wp:positionH>
                <wp:positionV relativeFrom="paragraph">
                  <wp:posOffset>815340</wp:posOffset>
                </wp:positionV>
                <wp:extent cx="692150" cy="736600"/>
                <wp:effectExtent l="38100" t="38100" r="69850" b="82550"/>
                <wp:wrapNone/>
                <wp:docPr id="227" name="Straight Connector 227"/>
                <wp:cNvGraphicFramePr/>
                <a:graphic xmlns:a="http://schemas.openxmlformats.org/drawingml/2006/main">
                  <a:graphicData uri="http://schemas.microsoft.com/office/word/2010/wordprocessingShape">
                    <wps:wsp>
                      <wps:cNvCnPr/>
                      <wps:spPr>
                        <a:xfrm flipV="1">
                          <a:off x="0" y="0"/>
                          <a:ext cx="692150" cy="73660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F715C0D" id="Straight Connector 227" o:spid="_x0000_s1026" style="position:absolute;flip:y;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6.5pt,64.2pt" to="121pt,12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" strokecolor="#4f81bd [3204]" strokeweight="2pt">
                <v:shadow on="t" color="black" opacity="24903f" origin=",.5" offset="0,.55556mm"/>
              </v:line>
            </w:pict>
          </mc:Fallback>
        </mc:AlternateContent>
      </w:r>
      <w:r>
        <w:rPr>
          <w:noProof/>
          <w:sz w:val="20"/>
          <w:szCs w:val="20"/>
          <w:lang w:val="en-US"/>
        </w:rPr>
        <mc:AlternateContent>
          <mc:Choice Requires="wps">
            <w:drawing>
              <wp:anchor distT="0" distB="0" distL="114300" distR="114300" simplePos="0" relativeHeight="251695104" behindDoc="0" locked="0" layoutInCell="1" allowOverlap="1" wp14:anchorId="11254C7E" wp14:editId="5EF448B3">
                <wp:simplePos x="0" y="0"/>
                <wp:positionH relativeFrom="column">
                  <wp:posOffset>2133600</wp:posOffset>
                </wp:positionH>
                <wp:positionV relativeFrom="paragraph">
                  <wp:posOffset>2034540</wp:posOffset>
                </wp:positionV>
                <wp:extent cx="692150" cy="736600"/>
                <wp:effectExtent l="38100" t="38100" r="69850" b="82550"/>
                <wp:wrapNone/>
                <wp:docPr id="226" name="Straight Connector 226"/>
                <wp:cNvGraphicFramePr/>
                <a:graphic xmlns:a="http://schemas.openxmlformats.org/drawingml/2006/main">
                  <a:graphicData uri="http://schemas.microsoft.com/office/word/2010/wordprocessingShape">
                    <wps:wsp>
                      <wps:cNvCnPr/>
                      <wps:spPr>
                        <a:xfrm flipV="1">
                          <a:off x="0" y="0"/>
                          <a:ext cx="692150" cy="73660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D1CC9CA" id="Straight Connector 226" o:spid="_x0000_s1026" style="position:absolute;flip:y;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8pt,160.2pt" to="222.5pt,21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" strokecolor="#4f81bd [3204]" strokeweight="2pt">
                <v:shadow on="t" color="black" opacity="24903f" origin=",.5" offset="0,.55556mm"/>
              </v:line>
            </w:pict>
          </mc:Fallback>
        </mc:AlternateContent>
      </w:r>
      <w:r>
        <w:rPr>
          <w:noProof/>
          <w:sz w:val="20"/>
          <w:szCs w:val="20"/>
          <w:lang w:val="en-US"/>
        </w:rPr>
        <mc:AlternateContent>
          <mc:Choice Requires="wps">
            <w:drawing>
              <wp:anchor distT="0" distB="0" distL="114300" distR="114300" simplePos="0" relativeHeight="251694080" behindDoc="0" locked="0" layoutInCell="1" allowOverlap="1" wp14:anchorId="5C95ED71" wp14:editId="7EC2EFE6">
                <wp:simplePos x="0" y="0"/>
                <wp:positionH relativeFrom="column">
                  <wp:posOffset>2565400</wp:posOffset>
                </wp:positionH>
                <wp:positionV relativeFrom="paragraph">
                  <wp:posOffset>1088390</wp:posOffset>
                </wp:positionV>
                <wp:extent cx="279400" cy="952500"/>
                <wp:effectExtent l="57150" t="19050" r="63500" b="95250"/>
                <wp:wrapNone/>
                <wp:docPr id="225" name="Straight Connector 225"/>
                <wp:cNvGraphicFramePr/>
                <a:graphic xmlns:a="http://schemas.openxmlformats.org/drawingml/2006/main">
                  <a:graphicData uri="http://schemas.microsoft.com/office/word/2010/wordprocessingShape">
                    <wps:wsp>
                      <wps:cNvCnPr/>
                      <wps:spPr>
                        <a:xfrm>
                          <a:off x="0" y="0"/>
                          <a:ext cx="279400" cy="95250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V relativeFrom="margin">
                  <wp14:pctHeight>0</wp14:pctHeight>
                </wp14:sizeRelV>
              </wp:anchor>
            </w:drawing>
          </mc:Choice>
          <mc:Fallback>
            <w:pict>
              <v:line w14:anchorId="69273815" id="Straight Connector 225" o:spid="_x0000_s1026" style="position:absolute;z-index:251694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02pt,85.7pt" to="224pt,16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" strokecolor="#4f81bd [3204]" strokeweight="2pt">
                <v:shadow on="t" color="black" opacity="24903f" origin=",.5" offset="0,.55556mm"/>
              </v:line>
            </w:pict>
          </mc:Fallback>
        </mc:AlternateContent>
      </w:r>
      <w:r>
        <w:rPr>
          <w:noProof/>
          <w:sz w:val="20"/>
          <w:szCs w:val="20"/>
          <w:lang w:val="en-US"/>
        </w:rPr>
        <mc:AlternateContent>
          <mc:Choice Requires="wps">
            <w:drawing>
              <wp:anchor distT="0" distB="0" distL="114300" distR="114300" simplePos="0" relativeHeight="251693056" behindDoc="0" locked="0" layoutInCell="1" allowOverlap="1" wp14:anchorId="177A4152" wp14:editId="48289685">
                <wp:simplePos x="0" y="0"/>
                <wp:positionH relativeFrom="column">
                  <wp:posOffset>1555750</wp:posOffset>
                </wp:positionH>
                <wp:positionV relativeFrom="paragraph">
                  <wp:posOffset>834390</wp:posOffset>
                </wp:positionV>
                <wp:extent cx="990600" cy="234950"/>
                <wp:effectExtent l="38100" t="38100" r="76200" b="88900"/>
                <wp:wrapNone/>
                <wp:docPr id="224" name="Straight Connector 224"/>
                <wp:cNvGraphicFramePr/>
                <a:graphic xmlns:a="http://schemas.openxmlformats.org/drawingml/2006/main">
                  <a:graphicData uri="http://schemas.microsoft.com/office/word/2010/wordprocessingShape">
                    <wps:wsp>
                      <wps:cNvCnPr/>
                      <wps:spPr>
                        <a:xfrm>
                          <a:off x="0" y="0"/>
                          <a:ext cx="990600" cy="23495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D9F1952" id="Straight Connector 224" o:spid="_x0000_s1026" style="position:absolute;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2.5pt,65.7pt" to="200.5pt,8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" strokecolor="#4f81bd [3204]" strokeweight="2pt">
                <v:shadow on="t" color="black" opacity="24903f" origin=",.5" offset="0,.55556mm"/>
              </v:line>
            </w:pict>
          </mc:Fallback>
        </mc:AlternateContent>
      </w:r>
      <w:r>
        <w:rPr>
          <w:noProof/>
          <w:sz w:val="20"/>
          <w:szCs w:val="20"/>
          <w:lang w:val="en-US"/>
        </w:rPr>
        <mc:AlternateContent>
          <mc:Choice Requires="wps">
            <w:drawing>
              <wp:anchor distT="0" distB="0" distL="114300" distR="114300" simplePos="0" relativeHeight="251692032" behindDoc="0" locked="0" layoutInCell="1" allowOverlap="1" wp14:anchorId="58233AD7" wp14:editId="5A9531BB">
                <wp:simplePos x="0" y="0"/>
                <wp:positionH relativeFrom="column">
                  <wp:posOffset>857250</wp:posOffset>
                </wp:positionH>
                <wp:positionV relativeFrom="paragraph">
                  <wp:posOffset>1577340</wp:posOffset>
                </wp:positionV>
                <wp:extent cx="260350" cy="946150"/>
                <wp:effectExtent l="57150" t="19050" r="63500" b="82550"/>
                <wp:wrapNone/>
                <wp:docPr id="223" name="Straight Connector 223"/>
                <wp:cNvGraphicFramePr/>
                <a:graphic xmlns:a="http://schemas.openxmlformats.org/drawingml/2006/main">
                  <a:graphicData uri="http://schemas.microsoft.com/office/word/2010/wordprocessingShape">
                    <wps:wsp>
                      <wps:cNvCnPr/>
                      <wps:spPr>
                        <a:xfrm>
                          <a:off x="0" y="0"/>
                          <a:ext cx="260350" cy="94615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38F5A94" id="Straight Connector 223" o:spid="_x0000_s1026" style="position:absolute;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7.5pt,124.2pt" to="88pt,19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" strokecolor="#4f81bd [3204]" strokeweight="2pt">
                <v:shadow on="t" color="black" opacity="24903f" origin=",.5" offset="0,.55556mm"/>
              </v:line>
            </w:pict>
          </mc:Fallback>
        </mc:AlternateContent>
      </w:r>
      <w:r>
        <w:rPr>
          <w:noProof/>
          <w:sz w:val="20"/>
          <w:szCs w:val="20"/>
          <w:lang w:val="en-US"/>
        </w:rPr>
        <mc:AlternateContent>
          <mc:Choice Requires="wps">
            <w:drawing>
              <wp:anchor distT="0" distB="0" distL="114300" distR="114300" simplePos="0" relativeHeight="251691008" behindDoc="0" locked="0" layoutInCell="1" allowOverlap="1" wp14:anchorId="28A1B4CB" wp14:editId="5EA18BC3">
                <wp:simplePos x="0" y="0"/>
                <wp:positionH relativeFrom="column">
                  <wp:posOffset>857250</wp:posOffset>
                </wp:positionH>
                <wp:positionV relativeFrom="paragraph">
                  <wp:posOffset>1577340</wp:posOffset>
                </wp:positionV>
                <wp:extent cx="977900" cy="241300"/>
                <wp:effectExtent l="38100" t="38100" r="69850" b="82550"/>
                <wp:wrapNone/>
                <wp:docPr id="222" name="Straight Connector 222"/>
                <wp:cNvGraphicFramePr/>
                <a:graphic xmlns:a="http://schemas.openxmlformats.org/drawingml/2006/main">
                  <a:graphicData uri="http://schemas.microsoft.com/office/word/2010/wordprocessingShape">
                    <wps:wsp>
                      <wps:cNvCnPr/>
                      <wps:spPr>
                        <a:xfrm>
                          <a:off x="0" y="0"/>
                          <a:ext cx="977900" cy="24130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7EB5B18" id="Straight Connector 222" o:spid="_x0000_s1026" style="position:absolute;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7.5pt,124.2pt" to="144.5pt,14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" strokecolor="#4f81bd [3204]" strokeweight="2pt">
                <v:shadow on="t" color="black" opacity="24903f" origin=",.5" offset="0,.55556mm"/>
              </v:line>
            </w:pict>
          </mc:Fallback>
        </mc:AlternateContent>
      </w:r>
      <w:r>
        <w:rPr>
          <w:noProof/>
          <w:lang w:val="en-US"/>
        </w:rPr>
        <w:drawing>
          <wp:inline distT="0" distB="0" distL="0" distR="0" wp14:anchorId="767BA4A2" wp14:editId="0067D12B">
            <wp:extent cx="3030279" cy="3119734"/>
            <wp:effectExtent l="0" t="0" r="0" b="508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052112" cy="3142211"/>
                    </a:xfrm>
                    <a:prstGeom prst="rect">
                      <a:avLst/>
                    </a:prstGeom>
                  </pic:spPr>
                </pic:pic>
              </a:graphicData>
            </a:graphic>
          </wp:inline>
        </w:drawing>
      </w:r>
    </w:p>
    <w:p w14:paraId="4B64431E" w14:textId="27D43C18" w:rsidR="0009101D" w:rsidRPr="00BA0483" w:rsidRDefault="0009101D" w:rsidP="0009101D">
      <w:pPr>
        <w:spacing w:before="240" w:after="240" w:line="480" w:lineRule="auto"/>
        <w:rPr>
          <w:sz w:val="20"/>
          <w:szCs w:val="20"/>
        </w:rPr>
      </w:pPr>
      <w:r>
        <w:rPr>
          <w:sz w:val="20"/>
          <w:szCs w:val="20"/>
        </w:rPr>
        <w:t xml:space="preserve">The CDW phase changes to nearly commensurate phase (NC Phase) when the material’s temperature is below 353K. </w:t>
      </w:r>
      <w:r w:rsidRPr="00BA0483">
        <w:rPr>
          <w:sz w:val="20"/>
          <w:szCs w:val="20"/>
        </w:rPr>
        <w:t>The angles</w:t>
      </w:r>
      <w:r>
        <w:rPr>
          <w:sz w:val="20"/>
          <w:szCs w:val="20"/>
        </w:rPr>
        <w:t xml:space="preserve"> difference</w:t>
      </w:r>
      <w:r w:rsidRPr="00BA0483">
        <w:rPr>
          <w:sz w:val="20"/>
          <w:szCs w:val="20"/>
        </w:rPr>
        <w:t xml:space="preserve"> between the CDW and atomic lattice</w:t>
      </w:r>
      <w:r>
        <w:rPr>
          <w:sz w:val="20"/>
          <w:szCs w:val="20"/>
        </w:rPr>
        <w:t xml:space="preserve"> in NC Phase has a range from 11 - 13°. </w:t>
      </w:r>
      <w:r w:rsidRPr="00BA0483">
        <w:rPr>
          <w:sz w:val="20"/>
          <w:szCs w:val="20"/>
        </w:rPr>
        <w:t xml:space="preserve"> When </w:t>
      </w:r>
      <w:r w:rsidRPr="00BA0483">
        <w:rPr>
          <w:sz w:val="20"/>
          <w:szCs w:val="20"/>
        </w:rPr>
        <w:lastRenderedPageBreak/>
        <w:t>the temperature is below 183K, the angle between the CDW and lattice peaks is 13.9º. An angle of 13.9º indicates the CDW is fully commensurate with the lattice underneath</w:t>
      </w:r>
      <w:commentRangeStart w:id="20"/>
      <w:r w:rsidR="006954F9" w:rsidRPr="00BA0483">
        <w:rPr>
          <w:sz w:val="20"/>
          <w:szCs w:val="20"/>
        </w:rPr>
        <w:t>[1].</w:t>
      </w:r>
      <w:commentRangeEnd w:id="20"/>
      <w:r w:rsidR="006954F9">
        <w:rPr>
          <w:rStyle w:val="CommentReference"/>
        </w:rPr>
        <w:commentReference w:id="20"/>
      </w:r>
      <w:r w:rsidRPr="00BA0483">
        <w:rPr>
          <w:sz w:val="20"/>
          <w:szCs w:val="20"/>
        </w:rPr>
        <w:t xml:space="preserve">. The last phase is called the triclinic phase (T phase). This phase happens when the temperature is in the range from 233K to 283K (during the warming process). In the T phase, the </w:t>
      </w:r>
      <w:r w:rsidR="006954F9">
        <w:rPr>
          <w:sz w:val="20"/>
          <w:szCs w:val="20"/>
        </w:rPr>
        <w:t xml:space="preserve">CDW of the </w:t>
      </w:r>
      <w:r w:rsidRPr="00BA0483">
        <w:rPr>
          <w:sz w:val="20"/>
          <w:szCs w:val="20"/>
        </w:rPr>
        <w:t xml:space="preserve">material </w:t>
      </w:r>
      <w:r>
        <w:rPr>
          <w:sz w:val="20"/>
          <w:szCs w:val="20"/>
        </w:rPr>
        <w:t xml:space="preserve">no longer has </w:t>
      </w:r>
      <w:commentRangeStart w:id="21"/>
      <w:r>
        <w:rPr>
          <w:sz w:val="20"/>
          <w:szCs w:val="20"/>
        </w:rPr>
        <w:t xml:space="preserve">a </w:t>
      </w:r>
      <w:r w:rsidRPr="00BA0483">
        <w:rPr>
          <w:sz w:val="20"/>
          <w:szCs w:val="20"/>
        </w:rPr>
        <w:t xml:space="preserve">hexagonal symmetry structure </w:t>
      </w:r>
      <w:commentRangeEnd w:id="21"/>
      <w:r w:rsidR="003008F4">
        <w:rPr>
          <w:rStyle w:val="CommentReference"/>
        </w:rPr>
        <w:commentReference w:id="21"/>
      </w:r>
    </w:p>
    <w:p w14:paraId="606FAA44" w14:textId="6D022E9E" w:rsidR="0009101D" w:rsidRDefault="0009101D" w:rsidP="0009101D">
      <w:pPr>
        <w:spacing w:before="240" w:after="240" w:line="480" w:lineRule="auto"/>
      </w:pPr>
      <w:r>
        <w:rPr>
          <w:noProof/>
          <w:lang w:val="en-US"/>
        </w:rPr>
        <mc:AlternateContent>
          <mc:Choice Requires="wps">
            <w:drawing>
              <wp:anchor distT="45720" distB="45720" distL="114300" distR="114300" simplePos="0" relativeHeight="251665408" behindDoc="0" locked="0" layoutInCell="1" allowOverlap="1" wp14:anchorId="29D00AE8" wp14:editId="6C77EC35">
                <wp:simplePos x="0" y="0"/>
                <wp:positionH relativeFrom="margin">
                  <wp:align>center</wp:align>
                </wp:positionH>
                <wp:positionV relativeFrom="paragraph">
                  <wp:posOffset>2898140</wp:posOffset>
                </wp:positionV>
                <wp:extent cx="3284220" cy="381000"/>
                <wp:effectExtent l="0" t="0" r="11430" b="1905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84220" cy="381000"/>
                        </a:xfrm>
                        <a:prstGeom prst="rect">
                          <a:avLst/>
                        </a:prstGeom>
                        <a:solidFill>
                          <a:srgbClr val="FFFFFF"/>
                        </a:solidFill>
                        <a:ln w="9525">
                          <a:solidFill>
                            <a:srgbClr val="000000"/>
                          </a:solidFill>
                          <a:miter lim="800000"/>
                          <a:headEnd/>
                          <a:tailEnd/>
                        </a:ln>
                      </wps:spPr>
                      <wps:txbx>
                        <w:txbxContent>
                          <w:p w14:paraId="5B1F52A8" w14:textId="77777777" w:rsidR="0009101D" w:rsidRDefault="0009101D" w:rsidP="0009101D">
                            <w:pPr>
                              <w:rPr>
                                <w:lang w:val="en-US"/>
                              </w:rPr>
                            </w:pPr>
                            <w:r w:rsidRPr="00AE0F1C">
                              <w:rPr>
                                <w:noProof/>
                                <w:lang w:val="en-US"/>
                              </w:rPr>
                              <w:drawing>
                                <wp:inline distT="0" distB="0" distL="0" distR="0" wp14:anchorId="5BB2D644" wp14:editId="76D2C35E">
                                  <wp:extent cx="241300" cy="23304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41300" cy="233045"/>
                                          </a:xfrm>
                                          <a:prstGeom prst="rect">
                                            <a:avLst/>
                                          </a:prstGeom>
                                          <a:noFill/>
                                          <a:ln>
                                            <a:noFill/>
                                          </a:ln>
                                        </pic:spPr>
                                      </pic:pic>
                                    </a:graphicData>
                                  </a:graphic>
                                </wp:inline>
                              </w:drawing>
                            </w:r>
                            <w:r>
                              <w:rPr>
                                <w:lang w:val="en-US"/>
                              </w:rPr>
                              <w:t xml:space="preserve">     : Lattice Peaks           </w:t>
                            </w:r>
                            <w:r w:rsidRPr="00BA0483">
                              <w:rPr>
                                <w:noProof/>
                                <w:lang w:val="en-US"/>
                              </w:rPr>
                              <w:drawing>
                                <wp:inline distT="0" distB="0" distL="0" distR="0" wp14:anchorId="0E9DF718" wp14:editId="5D1D16A1">
                                  <wp:extent cx="241300" cy="241300"/>
                                  <wp:effectExtent l="0" t="0" r="0" b="635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r w:rsidRPr="003D0C06">
                              <w:rPr>
                                <w:lang w:val="en-US"/>
                              </w:rPr>
                              <w:t xml:space="preserve">     : CDW Peaks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9D00AE8" id="_x0000_s1032" type="#_x0000_t202" style="position:absolute;margin-left:0;margin-top:228.2pt;width:258.6pt;height:30pt;z-index:25166540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">
                <v:textbox>
                  <w:txbxContent>
                    <w:p w14:paraId="5B1F52A8" w14:textId="77777777" w:rsidR="0009101D" w:rsidRDefault="0009101D" w:rsidP="0009101D">
                      <w:pPr>
                        <w:rPr>
                          <w:lang w:val="en-US"/>
                        </w:rPr>
                      </w:pPr>
                      <w:r w:rsidRPr="00AE0F1C">
                        <w:rPr>
                          <w:noProof/>
                          <w:lang w:val="en-US"/>
                        </w:rPr>
                        <w:drawing>
                          <wp:inline distT="0" distB="0" distL="0" distR="0" wp14:anchorId="5BB2D644" wp14:editId="76D2C35E">
                            <wp:extent cx="241300" cy="23304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41300" cy="233045"/>
                                    </a:xfrm>
                                    <a:prstGeom prst="rect">
                                      <a:avLst/>
                                    </a:prstGeom>
                                    <a:noFill/>
                                    <a:ln>
                                      <a:noFill/>
                                    </a:ln>
                                  </pic:spPr>
                                </pic:pic>
                              </a:graphicData>
                            </a:graphic>
                          </wp:inline>
                        </w:drawing>
                      </w:r>
                      <w:r>
                        <w:rPr>
                          <w:lang w:val="en-US"/>
                        </w:rPr>
                        <w:t xml:space="preserve">     : Lattice Peaks           </w:t>
                      </w:r>
                      <w:r w:rsidRPr="00BA0483">
                        <w:rPr>
                          <w:noProof/>
                          <w:lang w:val="en-US"/>
                        </w:rPr>
                        <w:drawing>
                          <wp:inline distT="0" distB="0" distL="0" distR="0" wp14:anchorId="0E9DF718" wp14:editId="5D1D16A1">
                            <wp:extent cx="241300" cy="241300"/>
                            <wp:effectExtent l="0" t="0" r="0" b="635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r w:rsidRPr="003D0C06">
                        <w:rPr>
                          <w:lang w:val="en-US"/>
                        </w:rPr>
                        <w:t xml:space="preserve">     : CDW Peaks</w:t>
                      </w:r>
                    </w:p>
                  </w:txbxContent>
                </v:textbox>
                <w10:wrap type="square" anchorx="margin"/>
              </v:shape>
            </w:pict>
          </mc:Fallback>
        </mc:AlternateContent>
      </w:r>
      <w:r>
        <w:rPr>
          <w:noProof/>
          <w:lang w:val="en-US"/>
        </w:rPr>
        <mc:AlternateContent>
          <mc:Choice Requires="wps">
            <w:drawing>
              <wp:anchor distT="0" distB="0" distL="114300" distR="114300" simplePos="0" relativeHeight="251680768" behindDoc="0" locked="0" layoutInCell="1" allowOverlap="1" wp14:anchorId="6ACE9062" wp14:editId="1185F1CC">
                <wp:simplePos x="0" y="0"/>
                <wp:positionH relativeFrom="column">
                  <wp:posOffset>4704080</wp:posOffset>
                </wp:positionH>
                <wp:positionV relativeFrom="paragraph">
                  <wp:posOffset>1535430</wp:posOffset>
                </wp:positionV>
                <wp:extent cx="134776" cy="127599"/>
                <wp:effectExtent l="57150" t="19050" r="36830" b="101600"/>
                <wp:wrapNone/>
                <wp:docPr id="203" name="Oval 203"/>
                <wp:cNvGraphicFramePr/>
                <a:graphic xmlns:a="http://schemas.openxmlformats.org/drawingml/2006/main">
                  <a:graphicData uri="http://schemas.microsoft.com/office/word/2010/wordprocessingShape">
                    <wps:wsp>
                      <wps:cNvSpPr/>
                      <wps:spPr>
                        <a:xfrm>
                          <a:off x="0" y="0"/>
                          <a:ext cx="134776" cy="127599"/>
                        </a:xfrm>
                        <a:prstGeom prst="ellipse">
                          <a:avLst/>
                        </a:prstGeom>
                        <a:noFill/>
                        <a:ln w="19050">
                          <a:solidFill>
                            <a:srgbClr val="FFFF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D1F76A1" id="Oval 203" o:spid="_x0000_s1026" style="position:absolute;margin-left:370.4pt;margin-top:120.9pt;width:10.6pt;height:10.0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" filled="f" strokecolor="yellow" strokeweight="1.5pt">
                <v:shadow on="t" color="black" opacity="22937f" origin=",.5" offset="0,.63889mm"/>
              </v:oval>
            </w:pict>
          </mc:Fallback>
        </mc:AlternateContent>
      </w:r>
      <w:r>
        <w:rPr>
          <w:noProof/>
          <w:lang w:val="en-US"/>
        </w:rPr>
        <mc:AlternateContent>
          <mc:Choice Requires="wps">
            <w:drawing>
              <wp:anchor distT="0" distB="0" distL="114300" distR="114300" simplePos="0" relativeHeight="251679744" behindDoc="0" locked="0" layoutInCell="1" allowOverlap="1" wp14:anchorId="5A99CBB1" wp14:editId="59282210">
                <wp:simplePos x="0" y="0"/>
                <wp:positionH relativeFrom="column">
                  <wp:posOffset>4838700</wp:posOffset>
                </wp:positionH>
                <wp:positionV relativeFrom="paragraph">
                  <wp:posOffset>1363980</wp:posOffset>
                </wp:positionV>
                <wp:extent cx="134776" cy="127599"/>
                <wp:effectExtent l="57150" t="19050" r="36830" b="101600"/>
                <wp:wrapNone/>
                <wp:docPr id="202" name="Oval 202"/>
                <wp:cNvGraphicFramePr/>
                <a:graphic xmlns:a="http://schemas.openxmlformats.org/drawingml/2006/main">
                  <a:graphicData uri="http://schemas.microsoft.com/office/word/2010/wordprocessingShape">
                    <wps:wsp>
                      <wps:cNvSpPr/>
                      <wps:spPr>
                        <a:xfrm>
                          <a:off x="0" y="0"/>
                          <a:ext cx="134776" cy="127599"/>
                        </a:xfrm>
                        <a:prstGeom prst="ellipse">
                          <a:avLst/>
                        </a:prstGeom>
                        <a:noFill/>
                        <a:ln w="19050">
                          <a:solidFill>
                            <a:srgbClr val="FFFF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CB77666" id="Oval 202" o:spid="_x0000_s1026" style="position:absolute;margin-left:381pt;margin-top:107.4pt;width:10.6pt;height:10.0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" filled="f" strokecolor="yellow" strokeweight="1.5pt">
                <v:shadow on="t" color="black" opacity="22937f" origin=",.5" offset="0,.63889mm"/>
              </v:oval>
            </w:pict>
          </mc:Fallback>
        </mc:AlternateContent>
      </w:r>
      <w:r>
        <w:rPr>
          <w:noProof/>
          <w:lang w:val="en-US"/>
        </w:rPr>
        <mc:AlternateContent>
          <mc:Choice Requires="wps">
            <w:drawing>
              <wp:anchor distT="0" distB="0" distL="114300" distR="114300" simplePos="0" relativeHeight="251678720" behindDoc="0" locked="0" layoutInCell="1" allowOverlap="1" wp14:anchorId="73AF94B4" wp14:editId="31E8B5E0">
                <wp:simplePos x="0" y="0"/>
                <wp:positionH relativeFrom="column">
                  <wp:posOffset>4603750</wp:posOffset>
                </wp:positionH>
                <wp:positionV relativeFrom="paragraph">
                  <wp:posOffset>1040130</wp:posOffset>
                </wp:positionV>
                <wp:extent cx="134776" cy="127599"/>
                <wp:effectExtent l="57150" t="19050" r="36830" b="101600"/>
                <wp:wrapNone/>
                <wp:docPr id="201" name="Oval 201"/>
                <wp:cNvGraphicFramePr/>
                <a:graphic xmlns:a="http://schemas.openxmlformats.org/drawingml/2006/main">
                  <a:graphicData uri="http://schemas.microsoft.com/office/word/2010/wordprocessingShape">
                    <wps:wsp>
                      <wps:cNvSpPr/>
                      <wps:spPr>
                        <a:xfrm>
                          <a:off x="0" y="0"/>
                          <a:ext cx="134776" cy="127599"/>
                        </a:xfrm>
                        <a:prstGeom prst="ellipse">
                          <a:avLst/>
                        </a:prstGeom>
                        <a:noFill/>
                        <a:ln w="19050">
                          <a:solidFill>
                            <a:srgbClr val="FFFF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0102626" id="Oval 201" o:spid="_x0000_s1026" style="position:absolute;margin-left:362.5pt;margin-top:81.9pt;width:10.6pt;height:10.0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" filled="f" strokecolor="yellow" strokeweight="1.5pt">
                <v:shadow on="t" color="black" opacity="22937f" origin=",.5" offset="0,.63889mm"/>
              </v:oval>
            </w:pict>
          </mc:Fallback>
        </mc:AlternateContent>
      </w:r>
      <w:r>
        <w:rPr>
          <w:noProof/>
          <w:lang w:val="en-US"/>
        </w:rPr>
        <mc:AlternateContent>
          <mc:Choice Requires="wps">
            <w:drawing>
              <wp:anchor distT="0" distB="0" distL="114300" distR="114300" simplePos="0" relativeHeight="251677696" behindDoc="0" locked="0" layoutInCell="1" allowOverlap="1" wp14:anchorId="47962F36" wp14:editId="679E067A">
                <wp:simplePos x="0" y="0"/>
                <wp:positionH relativeFrom="column">
                  <wp:posOffset>4483100</wp:posOffset>
                </wp:positionH>
                <wp:positionV relativeFrom="paragraph">
                  <wp:posOffset>1421130</wp:posOffset>
                </wp:positionV>
                <wp:extent cx="134776" cy="127599"/>
                <wp:effectExtent l="57150" t="19050" r="36830" b="101600"/>
                <wp:wrapNone/>
                <wp:docPr id="200" name="Oval 200"/>
                <wp:cNvGraphicFramePr/>
                <a:graphic xmlns:a="http://schemas.openxmlformats.org/drawingml/2006/main">
                  <a:graphicData uri="http://schemas.microsoft.com/office/word/2010/wordprocessingShape">
                    <wps:wsp>
                      <wps:cNvSpPr/>
                      <wps:spPr>
                        <a:xfrm>
                          <a:off x="0" y="0"/>
                          <a:ext cx="134776" cy="127599"/>
                        </a:xfrm>
                        <a:prstGeom prst="ellipse">
                          <a:avLst/>
                        </a:prstGeom>
                        <a:noFill/>
                        <a:ln w="19050">
                          <a:solidFill>
                            <a:srgbClr val="FFFF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823D8F9" id="Oval 200" o:spid="_x0000_s1026" style="position:absolute;margin-left:353pt;margin-top:111.9pt;width:10.6pt;height:10.0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" filled="f" strokecolor="yellow" strokeweight="1.5pt">
                <v:shadow on="t" color="black" opacity="22937f" origin=",.5" offset="0,.63889mm"/>
              </v:oval>
            </w:pict>
          </mc:Fallback>
        </mc:AlternateContent>
      </w:r>
      <w:r>
        <w:rPr>
          <w:noProof/>
          <w:lang w:val="en-US"/>
        </w:rPr>
        <mc:AlternateContent>
          <mc:Choice Requires="wps">
            <w:drawing>
              <wp:anchor distT="0" distB="0" distL="114300" distR="114300" simplePos="0" relativeHeight="251676672" behindDoc="0" locked="0" layoutInCell="1" allowOverlap="1" wp14:anchorId="346B6AAF" wp14:editId="17E898CA">
                <wp:simplePos x="0" y="0"/>
                <wp:positionH relativeFrom="column">
                  <wp:posOffset>4826000</wp:posOffset>
                </wp:positionH>
                <wp:positionV relativeFrom="paragraph">
                  <wp:posOffset>1135380</wp:posOffset>
                </wp:positionV>
                <wp:extent cx="134776" cy="127599"/>
                <wp:effectExtent l="57150" t="19050" r="36830" b="101600"/>
                <wp:wrapNone/>
                <wp:docPr id="199" name="Oval 199"/>
                <wp:cNvGraphicFramePr/>
                <a:graphic xmlns:a="http://schemas.openxmlformats.org/drawingml/2006/main">
                  <a:graphicData uri="http://schemas.microsoft.com/office/word/2010/wordprocessingShape">
                    <wps:wsp>
                      <wps:cNvSpPr/>
                      <wps:spPr>
                        <a:xfrm>
                          <a:off x="0" y="0"/>
                          <a:ext cx="134776" cy="127599"/>
                        </a:xfrm>
                        <a:prstGeom prst="ellipse">
                          <a:avLst/>
                        </a:prstGeom>
                        <a:noFill/>
                        <a:ln w="19050">
                          <a:solidFill>
                            <a:srgbClr val="FFFF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72CA78A" id="Oval 199" o:spid="_x0000_s1026" style="position:absolute;margin-left:380pt;margin-top:89.4pt;width:10.6pt;height:10.0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" filled="f" strokecolor="yellow" strokeweight="1.5pt">
                <v:shadow on="t" color="black" opacity="22937f" origin=",.5" offset="0,.63889mm"/>
              </v:oval>
            </w:pict>
          </mc:Fallback>
        </mc:AlternateContent>
      </w:r>
      <w:r>
        <w:rPr>
          <w:noProof/>
          <w:lang w:val="en-US"/>
        </w:rPr>
        <mc:AlternateContent>
          <mc:Choice Requires="wps">
            <w:drawing>
              <wp:anchor distT="0" distB="0" distL="114300" distR="114300" simplePos="0" relativeHeight="251675648" behindDoc="0" locked="0" layoutInCell="1" allowOverlap="1" wp14:anchorId="513A2F5C" wp14:editId="4037BC2E">
                <wp:simplePos x="0" y="0"/>
                <wp:positionH relativeFrom="column">
                  <wp:posOffset>4457700</wp:posOffset>
                </wp:positionH>
                <wp:positionV relativeFrom="paragraph">
                  <wp:posOffset>1198880</wp:posOffset>
                </wp:positionV>
                <wp:extent cx="134776" cy="127599"/>
                <wp:effectExtent l="57150" t="19050" r="36830" b="101600"/>
                <wp:wrapNone/>
                <wp:docPr id="197" name="Oval 197"/>
                <wp:cNvGraphicFramePr/>
                <a:graphic xmlns:a="http://schemas.openxmlformats.org/drawingml/2006/main">
                  <a:graphicData uri="http://schemas.microsoft.com/office/word/2010/wordprocessingShape">
                    <wps:wsp>
                      <wps:cNvSpPr/>
                      <wps:spPr>
                        <a:xfrm>
                          <a:off x="0" y="0"/>
                          <a:ext cx="134776" cy="127599"/>
                        </a:xfrm>
                        <a:prstGeom prst="ellipse">
                          <a:avLst/>
                        </a:prstGeom>
                        <a:noFill/>
                        <a:ln w="19050">
                          <a:solidFill>
                            <a:srgbClr val="FFFF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4A69A54" id="Oval 197" o:spid="_x0000_s1026" style="position:absolute;margin-left:351pt;margin-top:94.4pt;width:10.6pt;height:10.0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" filled="f" strokecolor="yellow" strokeweight="1.5pt">
                <v:shadow on="t" color="black" opacity="22937f" origin=",.5" offset="0,.63889mm"/>
              </v:oval>
            </w:pict>
          </mc:Fallback>
        </mc:AlternateContent>
      </w:r>
      <w:r>
        <w:rPr>
          <w:noProof/>
          <w:lang w:val="en-US"/>
        </w:rPr>
        <mc:AlternateContent>
          <mc:Choice Requires="wps">
            <w:drawing>
              <wp:anchor distT="0" distB="0" distL="114300" distR="114300" simplePos="0" relativeHeight="251674624" behindDoc="0" locked="0" layoutInCell="1" allowOverlap="1" wp14:anchorId="353B0FCC" wp14:editId="35D9CBD8">
                <wp:simplePos x="0" y="0"/>
                <wp:positionH relativeFrom="column">
                  <wp:posOffset>5016500</wp:posOffset>
                </wp:positionH>
                <wp:positionV relativeFrom="paragraph">
                  <wp:posOffset>2119630</wp:posOffset>
                </wp:positionV>
                <wp:extent cx="134776" cy="127599"/>
                <wp:effectExtent l="57150" t="19050" r="36830" b="101600"/>
                <wp:wrapNone/>
                <wp:docPr id="196" name="Oval 196"/>
                <wp:cNvGraphicFramePr/>
                <a:graphic xmlns:a="http://schemas.openxmlformats.org/drawingml/2006/main">
                  <a:graphicData uri="http://schemas.microsoft.com/office/word/2010/wordprocessingShape">
                    <wps:wsp>
                      <wps:cNvSpPr/>
                      <wps:spPr>
                        <a:xfrm>
                          <a:off x="0" y="0"/>
                          <a:ext cx="134776" cy="127599"/>
                        </a:xfrm>
                        <a:prstGeom prst="ellipse">
                          <a:avLst/>
                        </a:prstGeom>
                        <a:noFill/>
                        <a:ln w="190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9A4D02C" id="Oval 196" o:spid="_x0000_s1026" style="position:absolute;margin-left:395pt;margin-top:166.9pt;width:10.6pt;height:10.0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" filled="f" strokecolor="red" strokeweight="1.5pt">
                <v:shadow on="t" color="black" opacity="22937f" origin=",.5" offset="0,.63889mm"/>
              </v:oval>
            </w:pict>
          </mc:Fallback>
        </mc:AlternateContent>
      </w:r>
      <w:r>
        <w:rPr>
          <w:noProof/>
          <w:lang w:val="en-US"/>
        </w:rPr>
        <mc:AlternateContent>
          <mc:Choice Requires="wps">
            <w:drawing>
              <wp:anchor distT="0" distB="0" distL="114300" distR="114300" simplePos="0" relativeHeight="251673600" behindDoc="0" locked="0" layoutInCell="1" allowOverlap="1" wp14:anchorId="7F6DE2EC" wp14:editId="35A7868C">
                <wp:simplePos x="0" y="0"/>
                <wp:positionH relativeFrom="column">
                  <wp:posOffset>4311650</wp:posOffset>
                </wp:positionH>
                <wp:positionV relativeFrom="paragraph">
                  <wp:posOffset>449580</wp:posOffset>
                </wp:positionV>
                <wp:extent cx="134776" cy="127599"/>
                <wp:effectExtent l="57150" t="19050" r="36830" b="101600"/>
                <wp:wrapNone/>
                <wp:docPr id="195" name="Oval 195"/>
                <wp:cNvGraphicFramePr/>
                <a:graphic xmlns:a="http://schemas.openxmlformats.org/drawingml/2006/main">
                  <a:graphicData uri="http://schemas.microsoft.com/office/word/2010/wordprocessingShape">
                    <wps:wsp>
                      <wps:cNvSpPr/>
                      <wps:spPr>
                        <a:xfrm>
                          <a:off x="0" y="0"/>
                          <a:ext cx="134776" cy="127599"/>
                        </a:xfrm>
                        <a:prstGeom prst="ellipse">
                          <a:avLst/>
                        </a:prstGeom>
                        <a:noFill/>
                        <a:ln w="190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D5D2806" id="Oval 195" o:spid="_x0000_s1026" style="position:absolute;margin-left:339.5pt;margin-top:35.4pt;width:10.6pt;height:10.0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" filled="f" strokecolor="red" strokeweight="1.5pt">
                <v:shadow on="t" color="black" opacity="22937f" origin=",.5" offset="0,.63889mm"/>
              </v:oval>
            </w:pict>
          </mc:Fallback>
        </mc:AlternateContent>
      </w:r>
      <w:r>
        <w:rPr>
          <w:noProof/>
          <w:lang w:val="en-US"/>
        </w:rPr>
        <mc:AlternateContent>
          <mc:Choice Requires="wps">
            <w:drawing>
              <wp:anchor distT="0" distB="0" distL="114300" distR="114300" simplePos="0" relativeHeight="251672576" behindDoc="0" locked="0" layoutInCell="1" allowOverlap="1" wp14:anchorId="76E18ACA" wp14:editId="459650BB">
                <wp:simplePos x="0" y="0"/>
                <wp:positionH relativeFrom="column">
                  <wp:posOffset>698608</wp:posOffset>
                </wp:positionH>
                <wp:positionV relativeFrom="paragraph">
                  <wp:posOffset>1214384</wp:posOffset>
                </wp:positionV>
                <wp:extent cx="2070339" cy="377765"/>
                <wp:effectExtent l="38100" t="38100" r="63500" b="80010"/>
                <wp:wrapNone/>
                <wp:docPr id="29" name="Straight Connector 29"/>
                <wp:cNvGraphicFramePr/>
                <a:graphic xmlns:a="http://schemas.openxmlformats.org/drawingml/2006/main">
                  <a:graphicData uri="http://schemas.microsoft.com/office/word/2010/wordprocessingShape">
                    <wps:wsp>
                      <wps:cNvCnPr/>
                      <wps:spPr>
                        <a:xfrm>
                          <a:off x="0" y="0"/>
                          <a:ext cx="2070339" cy="377765"/>
                        </a:xfrm>
                        <a:prstGeom prst="line">
                          <a:avLst/>
                        </a:prstGeom>
                        <a:ln w="9525"/>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56CB9673" id="Straight Connector 29" o:spid="_x0000_s1026" style="position:absolute;z-index:251672576;visibility:visible;mso-wrap-style:square;mso-wrap-distance-left:9pt;mso-wrap-distance-top:0;mso-wrap-distance-right:9pt;mso-wrap-distance-bottom:0;mso-position-horizontal:absolute;mso-position-horizontal-relative:text;mso-position-vertical:absolute;mso-position-vertical-relative:text" from="55pt,95.6pt" to="218pt,12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" strokecolor="#4f81bd [3204]">
                <v:shadow on="t" color="black" opacity="24903f" origin=",.5" offset="0,.55556mm"/>
              </v:line>
            </w:pict>
          </mc:Fallback>
        </mc:AlternateContent>
      </w:r>
      <w:r>
        <w:rPr>
          <w:noProof/>
          <w:lang w:val="en-US"/>
        </w:rPr>
        <mc:AlternateContent>
          <mc:Choice Requires="wps">
            <w:drawing>
              <wp:anchor distT="0" distB="0" distL="114300" distR="114300" simplePos="0" relativeHeight="251671552" behindDoc="0" locked="0" layoutInCell="1" allowOverlap="1" wp14:anchorId="32A3FEC2" wp14:editId="587136BC">
                <wp:simplePos x="0" y="0"/>
                <wp:positionH relativeFrom="column">
                  <wp:posOffset>1693150</wp:posOffset>
                </wp:positionH>
                <wp:positionV relativeFrom="paragraph">
                  <wp:posOffset>1179434</wp:posOffset>
                </wp:positionV>
                <wp:extent cx="134776" cy="127599"/>
                <wp:effectExtent l="57150" t="19050" r="36830" b="101600"/>
                <wp:wrapNone/>
                <wp:docPr id="27" name="Oval 27"/>
                <wp:cNvGraphicFramePr/>
                <a:graphic xmlns:a="http://schemas.openxmlformats.org/drawingml/2006/main">
                  <a:graphicData uri="http://schemas.microsoft.com/office/word/2010/wordprocessingShape">
                    <wps:wsp>
                      <wps:cNvSpPr/>
                      <wps:spPr>
                        <a:xfrm>
                          <a:off x="0" y="0"/>
                          <a:ext cx="134776" cy="127599"/>
                        </a:xfrm>
                        <a:prstGeom prst="ellipse">
                          <a:avLst/>
                        </a:prstGeom>
                        <a:noFill/>
                        <a:ln w="19050">
                          <a:solidFill>
                            <a:srgbClr val="FFFF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B3FCEA7" id="Oval 27" o:spid="_x0000_s1026" style="position:absolute;margin-left:133.3pt;margin-top:92.85pt;width:10.6pt;height:10.0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" filled="f" strokecolor="yellow" strokeweight="1.5pt">
                <v:shadow on="t" color="black" opacity="22937f" origin=",.5" offset="0,.63889mm"/>
              </v:oval>
            </w:pict>
          </mc:Fallback>
        </mc:AlternateContent>
      </w:r>
      <w:r>
        <w:rPr>
          <w:noProof/>
          <w:lang w:val="en-US"/>
        </w:rPr>
        <mc:AlternateContent>
          <mc:Choice Requires="wps">
            <w:drawing>
              <wp:anchor distT="0" distB="0" distL="114300" distR="114300" simplePos="0" relativeHeight="251670528" behindDoc="0" locked="0" layoutInCell="1" allowOverlap="1" wp14:anchorId="0A4DB779" wp14:editId="62844305">
                <wp:simplePos x="0" y="0"/>
                <wp:positionH relativeFrom="column">
                  <wp:posOffset>1753175</wp:posOffset>
                </wp:positionH>
                <wp:positionV relativeFrom="paragraph">
                  <wp:posOffset>1366856</wp:posOffset>
                </wp:positionV>
                <wp:extent cx="134776" cy="127599"/>
                <wp:effectExtent l="57150" t="19050" r="36830" b="101600"/>
                <wp:wrapNone/>
                <wp:docPr id="26" name="Oval 26"/>
                <wp:cNvGraphicFramePr/>
                <a:graphic xmlns:a="http://schemas.openxmlformats.org/drawingml/2006/main">
                  <a:graphicData uri="http://schemas.microsoft.com/office/word/2010/wordprocessingShape">
                    <wps:wsp>
                      <wps:cNvSpPr/>
                      <wps:spPr>
                        <a:xfrm>
                          <a:off x="0" y="0"/>
                          <a:ext cx="134776" cy="127599"/>
                        </a:xfrm>
                        <a:prstGeom prst="ellipse">
                          <a:avLst/>
                        </a:prstGeom>
                        <a:noFill/>
                        <a:ln w="19050">
                          <a:solidFill>
                            <a:srgbClr val="FFFF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BF922FB" id="Oval 26" o:spid="_x0000_s1026" style="position:absolute;margin-left:138.05pt;margin-top:107.65pt;width:10.6pt;height:10.0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" filled="f" strokecolor="yellow" strokeweight="1.5pt">
                <v:shadow on="t" color="black" opacity="22937f" origin=",.5" offset="0,.63889mm"/>
              </v:oval>
            </w:pict>
          </mc:Fallback>
        </mc:AlternateContent>
      </w:r>
      <w:r>
        <w:rPr>
          <w:noProof/>
          <w:lang w:val="en-US"/>
        </w:rPr>
        <mc:AlternateContent>
          <mc:Choice Requires="wps">
            <w:drawing>
              <wp:anchor distT="0" distB="0" distL="114300" distR="114300" simplePos="0" relativeHeight="251669504" behindDoc="0" locked="0" layoutInCell="1" allowOverlap="1" wp14:anchorId="070BFB26" wp14:editId="71AE9C98">
                <wp:simplePos x="0" y="0"/>
                <wp:positionH relativeFrom="column">
                  <wp:posOffset>1657985</wp:posOffset>
                </wp:positionH>
                <wp:positionV relativeFrom="paragraph">
                  <wp:posOffset>1516225</wp:posOffset>
                </wp:positionV>
                <wp:extent cx="134776" cy="127599"/>
                <wp:effectExtent l="57150" t="19050" r="36830" b="101600"/>
                <wp:wrapNone/>
                <wp:docPr id="25" name="Oval 25"/>
                <wp:cNvGraphicFramePr/>
                <a:graphic xmlns:a="http://schemas.openxmlformats.org/drawingml/2006/main">
                  <a:graphicData uri="http://schemas.microsoft.com/office/word/2010/wordprocessingShape">
                    <wps:wsp>
                      <wps:cNvSpPr/>
                      <wps:spPr>
                        <a:xfrm>
                          <a:off x="0" y="0"/>
                          <a:ext cx="134776" cy="127599"/>
                        </a:xfrm>
                        <a:prstGeom prst="ellipse">
                          <a:avLst/>
                        </a:prstGeom>
                        <a:noFill/>
                        <a:ln w="19050">
                          <a:solidFill>
                            <a:srgbClr val="FFFF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1A13356" id="Oval 25" o:spid="_x0000_s1026" style="position:absolute;margin-left:130.55pt;margin-top:119.4pt;width:10.6pt;height:10.0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" filled="f" strokecolor="yellow" strokeweight="1.5pt">
                <v:shadow on="t" color="black" opacity="22937f" origin=",.5" offset="0,.63889mm"/>
              </v:oval>
            </w:pict>
          </mc:Fallback>
        </mc:AlternateContent>
      </w:r>
      <w:r>
        <w:rPr>
          <w:noProof/>
          <w:lang w:val="en-US"/>
        </w:rPr>
        <mc:AlternateContent>
          <mc:Choice Requires="wps">
            <w:drawing>
              <wp:anchor distT="0" distB="0" distL="114300" distR="114300" simplePos="0" relativeHeight="251668480" behindDoc="0" locked="0" layoutInCell="1" allowOverlap="1" wp14:anchorId="52BA7179" wp14:editId="55A00B58">
                <wp:simplePos x="0" y="0"/>
                <wp:positionH relativeFrom="column">
                  <wp:posOffset>1494407</wp:posOffset>
                </wp:positionH>
                <wp:positionV relativeFrom="paragraph">
                  <wp:posOffset>1461171</wp:posOffset>
                </wp:positionV>
                <wp:extent cx="134776" cy="127599"/>
                <wp:effectExtent l="57150" t="19050" r="36830" b="101600"/>
                <wp:wrapNone/>
                <wp:docPr id="24" name="Oval 24"/>
                <wp:cNvGraphicFramePr/>
                <a:graphic xmlns:a="http://schemas.openxmlformats.org/drawingml/2006/main">
                  <a:graphicData uri="http://schemas.microsoft.com/office/word/2010/wordprocessingShape">
                    <wps:wsp>
                      <wps:cNvSpPr/>
                      <wps:spPr>
                        <a:xfrm>
                          <a:off x="0" y="0"/>
                          <a:ext cx="134776" cy="127599"/>
                        </a:xfrm>
                        <a:prstGeom prst="ellipse">
                          <a:avLst/>
                        </a:prstGeom>
                        <a:noFill/>
                        <a:ln w="19050">
                          <a:solidFill>
                            <a:srgbClr val="FFFF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4EF25E0" id="Oval 24" o:spid="_x0000_s1026" style="position:absolute;margin-left:117.65pt;margin-top:115.05pt;width:10.6pt;height:10.0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" filled="f" strokecolor="yellow" strokeweight="1.5pt">
                <v:shadow on="t" color="black" opacity="22937f" origin=",.5" offset="0,.63889mm"/>
              </v:oval>
            </w:pict>
          </mc:Fallback>
        </mc:AlternateContent>
      </w:r>
      <w:r>
        <w:rPr>
          <w:noProof/>
          <w:lang w:val="en-US"/>
        </w:rPr>
        <mc:AlternateContent>
          <mc:Choice Requires="wps">
            <w:drawing>
              <wp:anchor distT="0" distB="0" distL="114300" distR="114300" simplePos="0" relativeHeight="251667456" behindDoc="0" locked="0" layoutInCell="1" allowOverlap="1" wp14:anchorId="77E00762" wp14:editId="68882153">
                <wp:simplePos x="0" y="0"/>
                <wp:positionH relativeFrom="column">
                  <wp:posOffset>1451371</wp:posOffset>
                </wp:positionH>
                <wp:positionV relativeFrom="paragraph">
                  <wp:posOffset>1306830</wp:posOffset>
                </wp:positionV>
                <wp:extent cx="134776" cy="127599"/>
                <wp:effectExtent l="57150" t="19050" r="36830" b="101600"/>
                <wp:wrapNone/>
                <wp:docPr id="23" name="Oval 23"/>
                <wp:cNvGraphicFramePr/>
                <a:graphic xmlns:a="http://schemas.openxmlformats.org/drawingml/2006/main">
                  <a:graphicData uri="http://schemas.microsoft.com/office/word/2010/wordprocessingShape">
                    <wps:wsp>
                      <wps:cNvSpPr/>
                      <wps:spPr>
                        <a:xfrm>
                          <a:off x="0" y="0"/>
                          <a:ext cx="134776" cy="127599"/>
                        </a:xfrm>
                        <a:prstGeom prst="ellipse">
                          <a:avLst/>
                        </a:prstGeom>
                        <a:noFill/>
                        <a:ln w="19050">
                          <a:solidFill>
                            <a:srgbClr val="FFFF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C8216E5" id="Oval 23" o:spid="_x0000_s1026" style="position:absolute;margin-left:114.3pt;margin-top:102.9pt;width:10.6pt;height:10.0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" filled="f" strokecolor="yellow" strokeweight="1.5pt">
                <v:shadow on="t" color="black" opacity="22937f" origin=",.5" offset="0,.63889mm"/>
              </v:oval>
            </w:pict>
          </mc:Fallback>
        </mc:AlternateContent>
      </w:r>
      <w:r>
        <w:rPr>
          <w:noProof/>
          <w:lang w:val="en-US"/>
        </w:rPr>
        <mc:AlternateContent>
          <mc:Choice Requires="wps">
            <w:drawing>
              <wp:anchor distT="0" distB="0" distL="114300" distR="114300" simplePos="0" relativeHeight="251666432" behindDoc="0" locked="0" layoutInCell="1" allowOverlap="1" wp14:anchorId="49736E8E" wp14:editId="6C650BA9">
                <wp:simplePos x="0" y="0"/>
                <wp:positionH relativeFrom="column">
                  <wp:posOffset>1537659</wp:posOffset>
                </wp:positionH>
                <wp:positionV relativeFrom="paragraph">
                  <wp:posOffset>1151938</wp:posOffset>
                </wp:positionV>
                <wp:extent cx="134776" cy="127599"/>
                <wp:effectExtent l="57150" t="19050" r="36830" b="101600"/>
                <wp:wrapNone/>
                <wp:docPr id="22" name="Oval 22"/>
                <wp:cNvGraphicFramePr/>
                <a:graphic xmlns:a="http://schemas.openxmlformats.org/drawingml/2006/main">
                  <a:graphicData uri="http://schemas.microsoft.com/office/word/2010/wordprocessingShape">
                    <wps:wsp>
                      <wps:cNvSpPr/>
                      <wps:spPr>
                        <a:xfrm>
                          <a:off x="0" y="0"/>
                          <a:ext cx="134776" cy="127599"/>
                        </a:xfrm>
                        <a:prstGeom prst="ellipse">
                          <a:avLst/>
                        </a:prstGeom>
                        <a:noFill/>
                        <a:ln w="19050">
                          <a:solidFill>
                            <a:srgbClr val="FFFF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B4A750E" id="Oval 22" o:spid="_x0000_s1026" style="position:absolute;margin-left:121.1pt;margin-top:90.7pt;width:10.6pt;height:10.0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" filled="f" strokecolor="yellow" strokeweight="1.5pt">
                <v:shadow on="t" color="black" opacity="22937f" origin=",.5" offset="0,.63889mm"/>
              </v:oval>
            </w:pict>
          </mc:Fallback>
        </mc:AlternateContent>
      </w:r>
      <w:r>
        <w:rPr>
          <w:noProof/>
          <w:lang w:val="en-US"/>
        </w:rPr>
        <mc:AlternateContent>
          <mc:Choice Requires="wps">
            <w:drawing>
              <wp:anchor distT="0" distB="0" distL="114300" distR="114300" simplePos="0" relativeHeight="251664384" behindDoc="0" locked="0" layoutInCell="1" allowOverlap="1" wp14:anchorId="7B7D3692" wp14:editId="0DA379B3">
                <wp:simplePos x="0" y="0"/>
                <wp:positionH relativeFrom="column">
                  <wp:posOffset>1848221</wp:posOffset>
                </wp:positionH>
                <wp:positionV relativeFrom="paragraph">
                  <wp:posOffset>1933419</wp:posOffset>
                </wp:positionV>
                <wp:extent cx="134776" cy="127599"/>
                <wp:effectExtent l="57150" t="19050" r="36830" b="101600"/>
                <wp:wrapNone/>
                <wp:docPr id="20" name="Oval 20"/>
                <wp:cNvGraphicFramePr/>
                <a:graphic xmlns:a="http://schemas.openxmlformats.org/drawingml/2006/main">
                  <a:graphicData uri="http://schemas.microsoft.com/office/word/2010/wordprocessingShape">
                    <wps:wsp>
                      <wps:cNvSpPr/>
                      <wps:spPr>
                        <a:xfrm>
                          <a:off x="0" y="0"/>
                          <a:ext cx="134776" cy="127599"/>
                        </a:xfrm>
                        <a:prstGeom prst="ellipse">
                          <a:avLst/>
                        </a:prstGeom>
                        <a:noFill/>
                        <a:ln w="190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68438D6" id="Oval 20" o:spid="_x0000_s1026" style="position:absolute;margin-left:145.55pt;margin-top:152.25pt;width:10.6pt;height:10.0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" filled="f" strokecolor="red" strokeweight="1.5pt">
                <v:shadow on="t" color="black" opacity="22937f" origin=",.5" offset="0,.63889mm"/>
              </v:oval>
            </w:pict>
          </mc:Fallback>
        </mc:AlternateContent>
      </w:r>
      <w:r>
        <w:rPr>
          <w:noProof/>
          <w:lang w:val="en-US"/>
        </w:rPr>
        <mc:AlternateContent>
          <mc:Choice Requires="wps">
            <w:drawing>
              <wp:anchor distT="0" distB="0" distL="114300" distR="114300" simplePos="0" relativeHeight="251663360" behindDoc="0" locked="0" layoutInCell="1" allowOverlap="1" wp14:anchorId="538088D7" wp14:editId="050E7E85">
                <wp:simplePos x="0" y="0"/>
                <wp:positionH relativeFrom="column">
                  <wp:posOffset>1917220</wp:posOffset>
                </wp:positionH>
                <wp:positionV relativeFrom="paragraph">
                  <wp:posOffset>832161</wp:posOffset>
                </wp:positionV>
                <wp:extent cx="134776" cy="127599"/>
                <wp:effectExtent l="57150" t="19050" r="36830" b="101600"/>
                <wp:wrapNone/>
                <wp:docPr id="19" name="Oval 19"/>
                <wp:cNvGraphicFramePr/>
                <a:graphic xmlns:a="http://schemas.openxmlformats.org/drawingml/2006/main">
                  <a:graphicData uri="http://schemas.microsoft.com/office/word/2010/wordprocessingShape">
                    <wps:wsp>
                      <wps:cNvSpPr/>
                      <wps:spPr>
                        <a:xfrm>
                          <a:off x="0" y="0"/>
                          <a:ext cx="134776" cy="127599"/>
                        </a:xfrm>
                        <a:prstGeom prst="ellipse">
                          <a:avLst/>
                        </a:prstGeom>
                        <a:noFill/>
                        <a:ln w="190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328155B" id="Oval 19" o:spid="_x0000_s1026" style="position:absolute;margin-left:150.95pt;margin-top:65.5pt;width:10.6pt;height:10.0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" filled="f" strokecolor="red" strokeweight="1.5pt">
                <v:shadow on="t" color="black" opacity="22937f" origin=",.5" offset="0,.63889mm"/>
              </v:oval>
            </w:pict>
          </mc:Fallback>
        </mc:AlternateContent>
      </w:r>
      <w:r>
        <w:rPr>
          <w:noProof/>
          <w:lang w:val="en-US"/>
        </w:rPr>
        <mc:AlternateContent>
          <mc:Choice Requires="wps">
            <w:drawing>
              <wp:anchor distT="0" distB="0" distL="114300" distR="114300" simplePos="0" relativeHeight="251662336" behindDoc="0" locked="0" layoutInCell="1" allowOverlap="1" wp14:anchorId="181862B3" wp14:editId="7A8F3135">
                <wp:simplePos x="0" y="0"/>
                <wp:positionH relativeFrom="column">
                  <wp:posOffset>1330421</wp:posOffset>
                </wp:positionH>
                <wp:positionV relativeFrom="paragraph">
                  <wp:posOffset>728417</wp:posOffset>
                </wp:positionV>
                <wp:extent cx="134776" cy="127599"/>
                <wp:effectExtent l="57150" t="19050" r="36830" b="101600"/>
                <wp:wrapNone/>
                <wp:docPr id="18" name="Oval 18"/>
                <wp:cNvGraphicFramePr/>
                <a:graphic xmlns:a="http://schemas.openxmlformats.org/drawingml/2006/main">
                  <a:graphicData uri="http://schemas.microsoft.com/office/word/2010/wordprocessingShape">
                    <wps:wsp>
                      <wps:cNvSpPr/>
                      <wps:spPr>
                        <a:xfrm>
                          <a:off x="0" y="0"/>
                          <a:ext cx="134776" cy="127599"/>
                        </a:xfrm>
                        <a:prstGeom prst="ellipse">
                          <a:avLst/>
                        </a:prstGeom>
                        <a:noFill/>
                        <a:ln w="190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1743242" id="Oval 18" o:spid="_x0000_s1026" style="position:absolute;margin-left:104.75pt;margin-top:57.35pt;width:10.6pt;height:10.0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" filled="f" strokecolor="red" strokeweight="1.5pt">
                <v:shadow on="t" color="black" opacity="22937f" origin=",.5" offset="0,.63889mm"/>
              </v:oval>
            </w:pict>
          </mc:Fallback>
        </mc:AlternateContent>
      </w:r>
      <w:r>
        <w:rPr>
          <w:noProof/>
          <w:lang w:val="en-US"/>
        </w:rPr>
        <mc:AlternateContent>
          <mc:Choice Requires="wps">
            <w:drawing>
              <wp:anchor distT="0" distB="0" distL="114300" distR="114300" simplePos="0" relativeHeight="251661312" behindDoc="0" locked="0" layoutInCell="1" allowOverlap="1" wp14:anchorId="625FC9B2" wp14:editId="0FC98CDB">
                <wp:simplePos x="0" y="0"/>
                <wp:positionH relativeFrom="column">
                  <wp:posOffset>1261517</wp:posOffset>
                </wp:positionH>
                <wp:positionV relativeFrom="paragraph">
                  <wp:posOffset>1780828</wp:posOffset>
                </wp:positionV>
                <wp:extent cx="134776" cy="127599"/>
                <wp:effectExtent l="57150" t="19050" r="36830" b="101600"/>
                <wp:wrapNone/>
                <wp:docPr id="17" name="Oval 17"/>
                <wp:cNvGraphicFramePr/>
                <a:graphic xmlns:a="http://schemas.openxmlformats.org/drawingml/2006/main">
                  <a:graphicData uri="http://schemas.microsoft.com/office/word/2010/wordprocessingShape">
                    <wps:wsp>
                      <wps:cNvSpPr/>
                      <wps:spPr>
                        <a:xfrm>
                          <a:off x="0" y="0"/>
                          <a:ext cx="134776" cy="127599"/>
                        </a:xfrm>
                        <a:prstGeom prst="ellipse">
                          <a:avLst/>
                        </a:prstGeom>
                        <a:noFill/>
                        <a:ln w="190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2929C8C" id="Oval 17" o:spid="_x0000_s1026" style="position:absolute;margin-left:99.35pt;margin-top:140.2pt;width:10.6pt;height:10.0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" filled="f" strokecolor="red" strokeweight="1.5pt">
                <v:shadow on="t" color="black" opacity="22937f" origin=",.5" offset="0,.63889mm"/>
              </v:oval>
            </w:pict>
          </mc:Fallback>
        </mc:AlternateContent>
      </w:r>
      <w:r>
        <w:rPr>
          <w:noProof/>
          <w:lang w:val="en-US"/>
        </w:rPr>
        <mc:AlternateContent>
          <mc:Choice Requires="wps">
            <w:drawing>
              <wp:anchor distT="0" distB="0" distL="114300" distR="114300" simplePos="0" relativeHeight="251660288" behindDoc="0" locked="0" layoutInCell="1" allowOverlap="1" wp14:anchorId="422D6335" wp14:editId="6243C430">
                <wp:simplePos x="0" y="0"/>
                <wp:positionH relativeFrom="column">
                  <wp:posOffset>2165230</wp:posOffset>
                </wp:positionH>
                <wp:positionV relativeFrom="paragraph">
                  <wp:posOffset>1433148</wp:posOffset>
                </wp:positionV>
                <wp:extent cx="134776" cy="127599"/>
                <wp:effectExtent l="57150" t="19050" r="36830" b="101600"/>
                <wp:wrapNone/>
                <wp:docPr id="16" name="Oval 16"/>
                <wp:cNvGraphicFramePr/>
                <a:graphic xmlns:a="http://schemas.openxmlformats.org/drawingml/2006/main">
                  <a:graphicData uri="http://schemas.microsoft.com/office/word/2010/wordprocessingShape">
                    <wps:wsp>
                      <wps:cNvSpPr/>
                      <wps:spPr>
                        <a:xfrm>
                          <a:off x="0" y="0"/>
                          <a:ext cx="134776" cy="127599"/>
                        </a:xfrm>
                        <a:prstGeom prst="ellipse">
                          <a:avLst/>
                        </a:prstGeom>
                        <a:noFill/>
                        <a:ln w="190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D882555" id="Oval 16" o:spid="_x0000_s1026" style="position:absolute;margin-left:170.5pt;margin-top:112.85pt;width:10.6pt;height:10.0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" filled="f" strokecolor="red" strokeweight="1.5pt">
                <v:shadow on="t" color="black" opacity="22937f" origin=",.5" offset="0,.63889mm"/>
              </v:oval>
            </w:pict>
          </mc:Fallback>
        </mc:AlternateContent>
      </w:r>
      <w:r>
        <w:rPr>
          <w:noProof/>
          <w:lang w:val="en-US"/>
        </w:rPr>
        <mc:AlternateContent>
          <mc:Choice Requires="wps">
            <w:drawing>
              <wp:anchor distT="0" distB="0" distL="114300" distR="114300" simplePos="0" relativeHeight="251659264" behindDoc="0" locked="0" layoutInCell="1" allowOverlap="1" wp14:anchorId="5CCA60C5" wp14:editId="5AEF3EA8">
                <wp:simplePos x="0" y="0"/>
                <wp:positionH relativeFrom="column">
                  <wp:posOffset>1026544</wp:posOffset>
                </wp:positionH>
                <wp:positionV relativeFrom="paragraph">
                  <wp:posOffset>1223464</wp:posOffset>
                </wp:positionV>
                <wp:extent cx="134776" cy="127599"/>
                <wp:effectExtent l="57150" t="19050" r="36830" b="101600"/>
                <wp:wrapNone/>
                <wp:docPr id="15" name="Oval 15"/>
                <wp:cNvGraphicFramePr/>
                <a:graphic xmlns:a="http://schemas.openxmlformats.org/drawingml/2006/main">
                  <a:graphicData uri="http://schemas.microsoft.com/office/word/2010/wordprocessingShape">
                    <wps:wsp>
                      <wps:cNvSpPr/>
                      <wps:spPr>
                        <a:xfrm>
                          <a:off x="0" y="0"/>
                          <a:ext cx="134776" cy="127599"/>
                        </a:xfrm>
                        <a:prstGeom prst="ellipse">
                          <a:avLst/>
                        </a:prstGeom>
                        <a:noFill/>
                        <a:ln w="190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0BC69EC" id="Oval 15" o:spid="_x0000_s1026" style="position:absolute;margin-left:80.85pt;margin-top:96.35pt;width:10.6pt;height:10.0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" filled="f" strokecolor="red" strokeweight="1.5pt">
                <v:shadow on="t" color="black" opacity="22937f" origin=",.5" offset="0,.63889mm"/>
              </v:oval>
            </w:pict>
          </mc:Fallback>
        </mc:AlternateContent>
      </w:r>
      <w:r>
        <w:t xml:space="preserve">a) </w:t>
      </w:r>
      <w:r>
        <w:rPr>
          <w:noProof/>
          <w:lang w:val="en-US"/>
        </w:rPr>
        <w:drawing>
          <wp:inline distT="0" distB="0" distL="0" distR="0" wp14:anchorId="27438BC0" wp14:editId="6554FA9F">
            <wp:extent cx="2941607" cy="271046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0">
                      <a:extLst>
                        <a:ext uri="{28A0092B-C50C-407E-A947-70E740481C1C}">
                          <a14:useLocalDpi xmlns:a14="http://schemas.microsoft.com/office/drawing/2010/main" val="0"/>
                        </a:ext>
                      </a:extLst>
                    </a:blip>
                    <a:srcRect l="15153" t="7657" r="19685" b="16492"/>
                    <a:stretch/>
                  </pic:blipFill>
                  <pic:spPr bwMode="auto">
                    <a:xfrm>
                      <a:off x="0" y="0"/>
                      <a:ext cx="2976291" cy="2742421"/>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b) </w:t>
      </w:r>
      <w:r w:rsidRPr="00BA0483">
        <w:rPr>
          <w:noProof/>
          <w:lang w:val="en-US"/>
        </w:rPr>
        <w:drawing>
          <wp:inline distT="0" distB="0" distL="0" distR="0" wp14:anchorId="081F969C" wp14:editId="3EE180EA">
            <wp:extent cx="2829464" cy="2677539"/>
            <wp:effectExtent l="0" t="0" r="9525" b="8890"/>
            <wp:docPr id="30" name="Picture 4" descr="A close up of a light&#10;&#10;Description automatically generated">
              <a:extLst xmlns:a="http://schemas.openxmlformats.org/drawingml/2006/main">
                <a:ext uri="{FF2B5EF4-FFF2-40B4-BE49-F238E27FC236}">
                  <a16:creationId xmlns:a16="http://schemas.microsoft.com/office/drawing/2014/main" id="{E2F7A7AF-8B94-40A9-ABA9-A947A77C877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close up of a light&#10;&#10;Description automatically generated">
                      <a:extLst>
                        <a:ext uri="{FF2B5EF4-FFF2-40B4-BE49-F238E27FC236}">
                          <a16:creationId xmlns:a16="http://schemas.microsoft.com/office/drawing/2014/main" id="{E2F7A7AF-8B94-40A9-ABA9-A947A77C8777}"/>
                        </a:ext>
                      </a:extLst>
                    </pic:cNvPr>
                    <pic:cNvPicPr>
                      <a:picLocks noChangeAspect="1"/>
                    </pic:cNvPicPr>
                  </pic:nvPicPr>
                  <pic:blipFill rotWithShape="1">
                    <a:blip r:embed="rId21" cstate="print">
                      <a:extLst>
                        <a:ext uri="{28A0092B-C50C-407E-A947-70E740481C1C}">
                          <a14:useLocalDpi xmlns:a14="http://schemas.microsoft.com/office/drawing/2010/main" val="0"/>
                        </a:ext>
                      </a:extLst>
                    </a:blip>
                    <a:srcRect l="14551" t="15905" r="12845" b="15390"/>
                    <a:stretch/>
                  </pic:blipFill>
                  <pic:spPr bwMode="auto">
                    <a:xfrm>
                      <a:off x="0" y="0"/>
                      <a:ext cx="2886254" cy="2731280"/>
                    </a:xfrm>
                    <a:prstGeom prst="rect">
                      <a:avLst/>
                    </a:prstGeom>
                    <a:ln>
                      <a:noFill/>
                    </a:ln>
                    <a:extLst>
                      <a:ext uri="{53640926-AAD7-44D8-BBD7-CCE9431645EC}">
                        <a14:shadowObscured xmlns:a14="http://schemas.microsoft.com/office/drawing/2010/main"/>
                      </a:ext>
                    </a:extLst>
                  </pic:spPr>
                </pic:pic>
              </a:graphicData>
            </a:graphic>
          </wp:inline>
        </w:drawing>
      </w:r>
    </w:p>
    <w:p w14:paraId="36E3E0C6" w14:textId="726A3628" w:rsidR="0009101D" w:rsidRDefault="00E036E2" w:rsidP="00E036E2">
      <w:pPr>
        <w:spacing w:before="240" w:after="240" w:line="480" w:lineRule="auto"/>
        <w:jc w:val="center"/>
      </w:pPr>
      <w:r w:rsidRPr="00150183">
        <w:rPr>
          <w:rFonts w:eastAsia="Calibri"/>
          <w:noProof/>
          <w:sz w:val="20"/>
          <w:szCs w:val="20"/>
          <w:lang w:val="en-US"/>
        </w:rPr>
        <mc:AlternateContent>
          <mc:Choice Requires="wps">
            <w:drawing>
              <wp:anchor distT="45720" distB="45720" distL="114300" distR="114300" simplePos="0" relativeHeight="251685888" behindDoc="0" locked="0" layoutInCell="1" allowOverlap="1" wp14:anchorId="1184B7C9" wp14:editId="571004EF">
                <wp:simplePos x="0" y="0"/>
                <wp:positionH relativeFrom="margin">
                  <wp:align>center</wp:align>
                </wp:positionH>
                <wp:positionV relativeFrom="paragraph">
                  <wp:posOffset>3993515</wp:posOffset>
                </wp:positionV>
                <wp:extent cx="2479675" cy="274320"/>
                <wp:effectExtent l="0" t="0" r="0" b="0"/>
                <wp:wrapSquare wrapText="bothSides"/>
                <wp:docPr id="2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9675" cy="274320"/>
                        </a:xfrm>
                        <a:prstGeom prst="rect">
                          <a:avLst/>
                        </a:prstGeom>
                        <a:solidFill>
                          <a:srgbClr val="FFFFFF"/>
                        </a:solidFill>
                        <a:ln w="9525">
                          <a:noFill/>
                          <a:miter lim="800000"/>
                          <a:headEnd/>
                          <a:tailEnd/>
                        </a:ln>
                      </wps:spPr>
                      <wps:txbx>
                        <w:txbxContent>
                          <w:p w14:paraId="74E6529B" w14:textId="77777777" w:rsidR="0009101D" w:rsidRPr="00150183" w:rsidRDefault="0009101D" w:rsidP="0009101D">
                            <w:pPr>
                              <w:rPr>
                                <w:sz w:val="17"/>
                                <w:szCs w:val="17"/>
                              </w:rPr>
                            </w:pPr>
                            <w:r w:rsidRPr="00150183">
                              <w:rPr>
                                <w:sz w:val="17"/>
                                <w:szCs w:val="17"/>
                              </w:rPr>
                              <w:t xml:space="preserve">Table 1: </w:t>
                            </w:r>
                            <w:r>
                              <w:rPr>
                                <w:sz w:val="17"/>
                                <w:szCs w:val="17"/>
                              </w:rPr>
                              <w:t>The phases of CDW in 1T- TaS</w:t>
                            </w:r>
                            <w:r>
                              <w:rPr>
                                <w:sz w:val="17"/>
                                <w:szCs w:val="17"/>
                                <w:vertAlign w:val="subscript"/>
                              </w:rPr>
                              <w:t xml:space="preserve">2  </w:t>
                            </w:r>
                            <w:r w:rsidRPr="00150183">
                              <w:rPr>
                                <w:sz w:val="17"/>
                                <w:szCs w:val="17"/>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84B7C9" id="_x0000_s1033" type="#_x0000_t202" style="position:absolute;left:0;text-align:left;margin-left:0;margin-top:314.45pt;width:195.25pt;height:21.6pt;z-index:25168588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" stroked="f">
                <v:textbox>
                  <w:txbxContent>
                    <w:p w14:paraId="74E6529B" w14:textId="77777777" w:rsidR="0009101D" w:rsidRPr="00150183" w:rsidRDefault="0009101D" w:rsidP="0009101D">
                      <w:pPr>
                        <w:rPr>
                          <w:sz w:val="17"/>
                          <w:szCs w:val="17"/>
                        </w:rPr>
                      </w:pPr>
                      <w:r w:rsidRPr="00150183">
                        <w:rPr>
                          <w:sz w:val="17"/>
                          <w:szCs w:val="17"/>
                        </w:rPr>
                        <w:t xml:space="preserve">Table 1: </w:t>
                      </w:r>
                      <w:r>
                        <w:rPr>
                          <w:sz w:val="17"/>
                          <w:szCs w:val="17"/>
                        </w:rPr>
                        <w:t>The phases of CDW in 1T- TaS</w:t>
                      </w:r>
                      <w:r>
                        <w:rPr>
                          <w:sz w:val="17"/>
                          <w:szCs w:val="17"/>
                          <w:vertAlign w:val="subscript"/>
                        </w:rPr>
                        <w:t xml:space="preserve">2  </w:t>
                      </w:r>
                      <w:r w:rsidRPr="00150183">
                        <w:rPr>
                          <w:sz w:val="17"/>
                          <w:szCs w:val="17"/>
                        </w:rPr>
                        <w:t>[1]</w:t>
                      </w:r>
                    </w:p>
                  </w:txbxContent>
                </v:textbox>
                <w10:wrap type="square" anchorx="margin"/>
              </v:shape>
            </w:pict>
          </mc:Fallback>
        </mc:AlternateContent>
      </w:r>
      <w:r>
        <w:rPr>
          <w:noProof/>
          <w:lang w:val="en-US"/>
        </w:rPr>
        <w:drawing>
          <wp:inline distT="114300" distB="114300" distL="114300" distR="114300" wp14:anchorId="12C2FCE5" wp14:editId="028C05C4">
            <wp:extent cx="5852160" cy="2926080"/>
            <wp:effectExtent l="0" t="0" r="0" b="762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rotWithShape="1">
                    <a:blip r:embed="rId22"/>
                    <a:srcRect t="6139" b="3128"/>
                    <a:stretch/>
                  </pic:blipFill>
                  <pic:spPr bwMode="auto">
                    <a:xfrm>
                      <a:off x="0" y="0"/>
                      <a:ext cx="5852160" cy="2926080"/>
                    </a:xfrm>
                    <a:prstGeom prst="rect">
                      <a:avLst/>
                    </a:prstGeom>
                    <a:ln>
                      <a:noFill/>
                    </a:ln>
                    <a:extLst>
                      <a:ext uri="{53640926-AAD7-44D8-BBD7-CCE9431645EC}">
                        <a14:shadowObscured xmlns:a14="http://schemas.microsoft.com/office/drawing/2010/main"/>
                      </a:ext>
                    </a:extLst>
                  </pic:spPr>
                </pic:pic>
              </a:graphicData>
            </a:graphic>
          </wp:inline>
        </w:drawing>
      </w:r>
      <w:r w:rsidR="0009101D">
        <w:rPr>
          <w:noProof/>
          <w:lang w:val="en-US"/>
        </w:rPr>
        <mc:AlternateContent>
          <mc:Choice Requires="wps">
            <w:drawing>
              <wp:anchor distT="45720" distB="45720" distL="114300" distR="114300" simplePos="0" relativeHeight="251684864" behindDoc="0" locked="0" layoutInCell="1" allowOverlap="1" wp14:anchorId="6C1B6B38" wp14:editId="57154FBB">
                <wp:simplePos x="0" y="0"/>
                <wp:positionH relativeFrom="margin">
                  <wp:align>left</wp:align>
                </wp:positionH>
                <wp:positionV relativeFrom="paragraph">
                  <wp:posOffset>358775</wp:posOffset>
                </wp:positionV>
                <wp:extent cx="6652260" cy="1404620"/>
                <wp:effectExtent l="0" t="0" r="0" b="5080"/>
                <wp:wrapSquare wrapText="bothSides"/>
                <wp:docPr id="2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52260" cy="1404620"/>
                        </a:xfrm>
                        <a:prstGeom prst="rect">
                          <a:avLst/>
                        </a:prstGeom>
                        <a:solidFill>
                          <a:srgbClr val="FFFFFF"/>
                        </a:solidFill>
                        <a:ln w="9525">
                          <a:noFill/>
                          <a:miter lim="800000"/>
                          <a:headEnd/>
                          <a:tailEnd/>
                        </a:ln>
                      </wps:spPr>
                      <wps:txbx>
                        <w:txbxContent>
                          <w:p w14:paraId="3FFA0032" w14:textId="77777777" w:rsidR="0009101D" w:rsidRPr="00150183" w:rsidRDefault="0009101D" w:rsidP="0009101D">
                            <w:pPr>
                              <w:rPr>
                                <w:sz w:val="17"/>
                                <w:szCs w:val="17"/>
                              </w:rPr>
                            </w:pPr>
                            <w:r w:rsidRPr="00150183">
                              <w:rPr>
                                <w:sz w:val="17"/>
                                <w:szCs w:val="17"/>
                              </w:rPr>
                              <w:t xml:space="preserve">Figure </w:t>
                            </w:r>
                            <w:r>
                              <w:rPr>
                                <w:sz w:val="17"/>
                                <w:szCs w:val="17"/>
                              </w:rPr>
                              <w:t>5</w:t>
                            </w:r>
                            <w:r w:rsidRPr="00150183">
                              <w:rPr>
                                <w:sz w:val="17"/>
                                <w:szCs w:val="17"/>
                              </w:rPr>
                              <w:t>: An FFT processed image of 1 T-TaS2 in a) incommensurate phase: #1857 at 362.4K - cooling down. The line demonstrate that the lattice and the CDW align. b) nearly commensurate phase: # 2509 at 356.13K – warming up. You can clearly see that the lattice peaks and the CDW peaks are not formed a straight line (these FFT images are not affine corrected)</w:t>
                            </w:r>
                            <w:r>
                              <w:rPr>
                                <w:sz w:val="17"/>
                                <w:szCs w:val="17"/>
                              </w:rPr>
                              <w:t xml:space="preserve"> _obtained at our lab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C1B6B38" id="_x0000_s1034" type="#_x0000_t202" style="position:absolute;left:0;text-align:left;margin-left:0;margin-top:28.25pt;width:523.8pt;height:110.6pt;z-index:251684864;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" stroked="f">
                <v:textbox style="mso-fit-shape-to-text:t">
                  <w:txbxContent>
                    <w:p w14:paraId="3FFA0032" w14:textId="77777777" w:rsidR="0009101D" w:rsidRPr="00150183" w:rsidRDefault="0009101D" w:rsidP="0009101D">
                      <w:pPr>
                        <w:rPr>
                          <w:sz w:val="17"/>
                          <w:szCs w:val="17"/>
                        </w:rPr>
                      </w:pPr>
                      <w:r w:rsidRPr="00150183">
                        <w:rPr>
                          <w:sz w:val="17"/>
                          <w:szCs w:val="17"/>
                        </w:rPr>
                        <w:t xml:space="preserve">Figure </w:t>
                      </w:r>
                      <w:r>
                        <w:rPr>
                          <w:sz w:val="17"/>
                          <w:szCs w:val="17"/>
                        </w:rPr>
                        <w:t>5</w:t>
                      </w:r>
                      <w:r w:rsidRPr="00150183">
                        <w:rPr>
                          <w:sz w:val="17"/>
                          <w:szCs w:val="17"/>
                        </w:rPr>
                        <w:t>: An FFT processed image of 1 T-TaS2 in a) incommensurate phase: #1857 at 362.4K - cooling down. The line demonstrate that the lattice and the CDW align. b) nearly commensurate phase: # 2509 at 356.13K – warming up. You can clearly see that the lattice peaks and the CDW peaks are not formed a straight line (these FFT images are not affine corrected)</w:t>
                      </w:r>
                      <w:r>
                        <w:rPr>
                          <w:sz w:val="17"/>
                          <w:szCs w:val="17"/>
                        </w:rPr>
                        <w:t xml:space="preserve"> _obtained at our lab</w:t>
                      </w:r>
                    </w:p>
                  </w:txbxContent>
                </v:textbox>
                <w10:wrap type="square" anchorx="margin"/>
              </v:shape>
            </w:pict>
          </mc:Fallback>
        </mc:AlternateContent>
      </w:r>
    </w:p>
    <w:p w14:paraId="741D5ECE" w14:textId="59133BE5" w:rsidR="0009101D" w:rsidRPr="00AE0F1C" w:rsidRDefault="0009101D" w:rsidP="0009101D">
      <w:pPr>
        <w:spacing w:line="480" w:lineRule="auto"/>
        <w:rPr>
          <w:rFonts w:eastAsia="Calibri"/>
        </w:rPr>
      </w:pPr>
      <w:r w:rsidRPr="00BA0483">
        <w:rPr>
          <w:rFonts w:eastAsia="Calibri"/>
          <w:sz w:val="20"/>
          <w:szCs w:val="20"/>
        </w:rPr>
        <w:lastRenderedPageBreak/>
        <w:t xml:space="preserve">As seen from the above table, the interesting CDW phase transitions, from I phase to NC phase, happens around </w:t>
      </w:r>
      <w:r>
        <w:rPr>
          <w:rFonts w:eastAsia="Calibri"/>
          <w:sz w:val="20"/>
          <w:szCs w:val="20"/>
        </w:rPr>
        <w:t xml:space="preserve">(or slightly above) </w:t>
      </w:r>
      <w:r w:rsidRPr="00BA0483">
        <w:rPr>
          <w:rFonts w:eastAsia="Calibri"/>
          <w:sz w:val="20"/>
          <w:szCs w:val="20"/>
        </w:rPr>
        <w:t>the room temperature range. This is a plus point for research because we can easily access that temperature</w:t>
      </w:r>
      <w:r w:rsidRPr="005469FF">
        <w:rPr>
          <w:rFonts w:eastAsia="Calibri"/>
        </w:rPr>
        <w:t xml:space="preserve">. </w:t>
      </w:r>
    </w:p>
    <w:p w14:paraId="25CAF681" w14:textId="12E2255B" w:rsidR="0009101D" w:rsidRPr="00035CB1" w:rsidRDefault="0009101D" w:rsidP="0009101D">
      <w:pPr>
        <w:pStyle w:val="Heading3"/>
        <w:numPr>
          <w:ilvl w:val="0"/>
          <w:numId w:val="11"/>
        </w:numPr>
        <w:spacing w:line="480" w:lineRule="auto"/>
        <w:rPr>
          <w:b/>
          <w:bCs/>
          <w:color w:val="auto"/>
          <w:sz w:val="30"/>
          <w:szCs w:val="30"/>
        </w:rPr>
      </w:pPr>
      <w:bookmarkStart w:id="22" w:name="_Hlk39664717"/>
      <w:r w:rsidRPr="00035CB1">
        <w:rPr>
          <w:b/>
          <w:bCs/>
          <w:color w:val="auto"/>
          <w:sz w:val="30"/>
          <w:szCs w:val="30"/>
        </w:rPr>
        <w:t>Experiment Procedure</w:t>
      </w:r>
    </w:p>
    <w:bookmarkEnd w:id="22"/>
    <w:p w14:paraId="765F7B77" w14:textId="6FB5B09D" w:rsidR="0009101D" w:rsidRPr="00BA0483" w:rsidRDefault="0009101D" w:rsidP="0009101D">
      <w:pPr>
        <w:spacing w:line="480" w:lineRule="auto"/>
        <w:rPr>
          <w:rFonts w:eastAsia="Calibri"/>
          <w:sz w:val="20"/>
          <w:szCs w:val="20"/>
        </w:rPr>
      </w:pPr>
      <w:r w:rsidRPr="00BA0483">
        <w:rPr>
          <w:rFonts w:eastAsia="Calibri"/>
          <w:sz w:val="20"/>
          <w:szCs w:val="20"/>
        </w:rPr>
        <w:t>The environment of 1T-TaS</w:t>
      </w:r>
      <w:r w:rsidRPr="00BA0483">
        <w:rPr>
          <w:rFonts w:eastAsia="Calibri"/>
          <w:sz w:val="20"/>
          <w:szCs w:val="20"/>
          <w:vertAlign w:val="subscript"/>
        </w:rPr>
        <w:t>2</w:t>
      </w:r>
      <w:r w:rsidRPr="00BA0483">
        <w:rPr>
          <w:rFonts w:eastAsia="Calibri"/>
          <w:sz w:val="20"/>
          <w:szCs w:val="20"/>
        </w:rPr>
        <w:t xml:space="preserve"> is controlled by a thermal bath. The sample was taking at both warming and cooling point. The warming process starts at room temperature goes to 361 K; then the cooling process starts from around 360K to room temperature. At given a temperature value, the sample’s topography is scanned at different scanning rate, different pixels, range of tunneling </w:t>
      </w:r>
      <w:commentRangeStart w:id="23"/>
      <w:r w:rsidRPr="00BA0483">
        <w:rPr>
          <w:rFonts w:eastAsia="Calibri"/>
          <w:sz w:val="20"/>
          <w:szCs w:val="20"/>
        </w:rPr>
        <w:t>conditions (</w:t>
      </w:r>
      <w:commentRangeStart w:id="24"/>
      <w:r w:rsidRPr="00BA0483">
        <w:rPr>
          <w:rFonts w:eastAsia="Calibri"/>
          <w:sz w:val="20"/>
          <w:szCs w:val="20"/>
        </w:rPr>
        <w:t>2</w:t>
      </w:r>
      <w:r>
        <w:rPr>
          <w:rFonts w:eastAsia="Calibri"/>
          <w:sz w:val="20"/>
          <w:szCs w:val="20"/>
        </w:rPr>
        <w:t>00</w:t>
      </w:r>
      <w:r w:rsidRPr="00BA0483">
        <w:rPr>
          <w:rFonts w:eastAsia="Calibri"/>
          <w:sz w:val="20"/>
          <w:szCs w:val="20"/>
        </w:rPr>
        <w:t xml:space="preserve"> to 5</w:t>
      </w:r>
      <w:r>
        <w:rPr>
          <w:rFonts w:eastAsia="Calibri"/>
          <w:sz w:val="20"/>
          <w:szCs w:val="20"/>
        </w:rPr>
        <w:t>00</w:t>
      </w:r>
      <w:r w:rsidRPr="00BA0483">
        <w:rPr>
          <w:rFonts w:eastAsia="Calibri"/>
          <w:sz w:val="20"/>
          <w:szCs w:val="20"/>
        </w:rPr>
        <w:t xml:space="preserve"> </w:t>
      </w:r>
      <w:proofErr w:type="spellStart"/>
      <w:r>
        <w:rPr>
          <w:rFonts w:eastAsia="Calibri"/>
          <w:sz w:val="20"/>
          <w:szCs w:val="20"/>
        </w:rPr>
        <w:t>p</w:t>
      </w:r>
      <w:r w:rsidRPr="00BA0483">
        <w:rPr>
          <w:rFonts w:eastAsia="Calibri"/>
          <w:sz w:val="20"/>
          <w:szCs w:val="20"/>
        </w:rPr>
        <w:t>A</w:t>
      </w:r>
      <w:commentRangeEnd w:id="24"/>
      <w:proofErr w:type="spellEnd"/>
      <w:r w:rsidR="006954F9">
        <w:rPr>
          <w:rFonts w:eastAsia="Calibri"/>
          <w:sz w:val="20"/>
          <w:szCs w:val="20"/>
        </w:rPr>
        <w:t>, typical settings we use in our measurement</w:t>
      </w:r>
      <w:r>
        <w:rPr>
          <w:rStyle w:val="CommentReference"/>
        </w:rPr>
        <w:commentReference w:id="24"/>
      </w:r>
      <w:r w:rsidRPr="00BA0483">
        <w:rPr>
          <w:rFonts w:eastAsia="Calibri"/>
          <w:sz w:val="20"/>
          <w:szCs w:val="20"/>
        </w:rPr>
        <w:t>)</w:t>
      </w:r>
      <w:r w:rsidR="006954F9">
        <w:rPr>
          <w:rFonts w:eastAsia="Calibri"/>
          <w:sz w:val="20"/>
          <w:szCs w:val="20"/>
        </w:rPr>
        <w:t xml:space="preserve"> </w:t>
      </w:r>
      <w:r w:rsidRPr="00BA0483">
        <w:rPr>
          <w:rFonts w:eastAsia="Calibri"/>
          <w:sz w:val="20"/>
          <w:szCs w:val="20"/>
        </w:rPr>
        <w:t xml:space="preserve">and range of bias voltage </w:t>
      </w:r>
      <w:commentRangeStart w:id="25"/>
      <w:commentRangeStart w:id="26"/>
      <w:r w:rsidRPr="00BA0483">
        <w:rPr>
          <w:rFonts w:eastAsia="Calibri"/>
          <w:sz w:val="20"/>
          <w:szCs w:val="20"/>
        </w:rPr>
        <w:t>(</w:t>
      </w:r>
      <w:r>
        <w:rPr>
          <w:rFonts w:eastAsia="Calibri"/>
          <w:sz w:val="20"/>
          <w:szCs w:val="20"/>
        </w:rPr>
        <w:t>-</w:t>
      </w:r>
      <w:commentRangeStart w:id="27"/>
      <w:r w:rsidRPr="00BA0483">
        <w:rPr>
          <w:rFonts w:eastAsia="Calibri"/>
          <w:sz w:val="20"/>
          <w:szCs w:val="20"/>
        </w:rPr>
        <w:t>1</w:t>
      </w:r>
      <w:commentRangeEnd w:id="27"/>
      <w:r>
        <w:rPr>
          <w:rFonts w:eastAsia="Calibri"/>
          <w:sz w:val="20"/>
          <w:szCs w:val="20"/>
        </w:rPr>
        <w:t>00</w:t>
      </w:r>
      <w:r>
        <w:rPr>
          <w:rStyle w:val="CommentReference"/>
        </w:rPr>
        <w:commentReference w:id="27"/>
      </w:r>
      <w:r w:rsidRPr="00BA0483">
        <w:rPr>
          <w:rFonts w:eastAsia="Calibri"/>
          <w:sz w:val="20"/>
          <w:szCs w:val="20"/>
        </w:rPr>
        <w:t xml:space="preserve"> to</w:t>
      </w:r>
      <w:r>
        <w:rPr>
          <w:rFonts w:eastAsia="Calibri"/>
          <w:sz w:val="20"/>
          <w:szCs w:val="20"/>
        </w:rPr>
        <w:t xml:space="preserve">  -</w:t>
      </w:r>
      <w:r w:rsidRPr="00BA0483">
        <w:rPr>
          <w:rFonts w:eastAsia="Calibri"/>
          <w:sz w:val="20"/>
          <w:szCs w:val="20"/>
        </w:rPr>
        <w:t>500 mV</w:t>
      </w:r>
      <w:r w:rsidR="006954F9">
        <w:rPr>
          <w:rFonts w:eastAsia="Calibri"/>
          <w:sz w:val="20"/>
          <w:szCs w:val="20"/>
        </w:rPr>
        <w:t xml:space="preserve">, </w:t>
      </w:r>
      <w:r w:rsidR="006954F9">
        <w:rPr>
          <w:rFonts w:eastAsia="Calibri"/>
          <w:sz w:val="20"/>
          <w:szCs w:val="20"/>
        </w:rPr>
        <w:t>typical settings we use in our measurement</w:t>
      </w:r>
      <w:commentRangeStart w:id="28"/>
      <w:commentRangeEnd w:id="28"/>
      <w:r w:rsidR="006954F9">
        <w:rPr>
          <w:rStyle w:val="CommentReference"/>
        </w:rPr>
        <w:commentReference w:id="28"/>
      </w:r>
      <w:r w:rsidRPr="00BA0483">
        <w:rPr>
          <w:rFonts w:eastAsia="Calibri"/>
          <w:sz w:val="20"/>
          <w:szCs w:val="20"/>
        </w:rPr>
        <w:t xml:space="preserve">) </w:t>
      </w:r>
      <w:commentRangeEnd w:id="25"/>
      <w:r>
        <w:rPr>
          <w:rStyle w:val="CommentReference"/>
        </w:rPr>
        <w:commentReference w:id="25"/>
      </w:r>
      <w:commentRangeEnd w:id="26"/>
      <w:r>
        <w:rPr>
          <w:rStyle w:val="CommentReference"/>
        </w:rPr>
        <w:commentReference w:id="26"/>
      </w:r>
      <w:r w:rsidRPr="00BA0483">
        <w:rPr>
          <w:rFonts w:eastAsia="Calibri"/>
          <w:sz w:val="20"/>
          <w:szCs w:val="20"/>
        </w:rPr>
        <w:t>s</w:t>
      </w:r>
      <w:commentRangeEnd w:id="23"/>
      <w:r w:rsidR="003008F4">
        <w:rPr>
          <w:rStyle w:val="CommentReference"/>
        </w:rPr>
        <w:commentReference w:id="23"/>
      </w:r>
      <w:r w:rsidRPr="00BA0483">
        <w:rPr>
          <w:rFonts w:eastAsia="Calibri"/>
          <w:sz w:val="20"/>
          <w:szCs w:val="20"/>
        </w:rPr>
        <w:t xml:space="preserve">o as to eliminate holes’ formation and noise in the topography. </w:t>
      </w:r>
    </w:p>
    <w:p w14:paraId="481084CF" w14:textId="77777777" w:rsidR="0009101D" w:rsidRPr="00150183" w:rsidRDefault="0009101D" w:rsidP="0009101D">
      <w:pPr>
        <w:pStyle w:val="ListParagraph"/>
        <w:numPr>
          <w:ilvl w:val="0"/>
          <w:numId w:val="1"/>
        </w:numPr>
        <w:spacing w:line="480" w:lineRule="auto"/>
        <w:rPr>
          <w:rFonts w:eastAsia="Calibri"/>
          <w:sz w:val="20"/>
          <w:szCs w:val="20"/>
        </w:rPr>
      </w:pPr>
      <w:r w:rsidRPr="00150183">
        <w:rPr>
          <w:rFonts w:eastAsia="Calibri"/>
          <w:sz w:val="20"/>
          <w:szCs w:val="20"/>
        </w:rPr>
        <w:t>Affine Correction</w:t>
      </w:r>
      <w:r>
        <w:rPr>
          <w:rFonts w:eastAsia="Calibri"/>
          <w:sz w:val="20"/>
          <w:szCs w:val="20"/>
        </w:rPr>
        <w:t>:</w:t>
      </w:r>
    </w:p>
    <w:p w14:paraId="3CC3C75A" w14:textId="7E8917BE" w:rsidR="0009101D" w:rsidRPr="00BA0483" w:rsidRDefault="0009101D" w:rsidP="0009101D">
      <w:pPr>
        <w:spacing w:line="480" w:lineRule="auto"/>
        <w:rPr>
          <w:rFonts w:eastAsia="Calibri"/>
          <w:sz w:val="20"/>
          <w:szCs w:val="20"/>
        </w:rPr>
      </w:pPr>
      <w:r w:rsidRPr="00BA0483">
        <w:rPr>
          <w:rFonts w:eastAsia="Calibri"/>
          <w:sz w:val="20"/>
          <w:szCs w:val="20"/>
        </w:rPr>
        <w:t xml:space="preserve">Before doing any measurement and in-depth analysis from Fast Fourier Transform (FFT) image, we undergo image affine correction. This method allows us to detect the underneath lattice </w:t>
      </w:r>
      <w:commentRangeStart w:id="29"/>
      <w:r w:rsidRPr="00BA0483">
        <w:rPr>
          <w:rFonts w:eastAsia="Calibri"/>
          <w:sz w:val="20"/>
          <w:szCs w:val="20"/>
        </w:rPr>
        <w:t>and</w:t>
      </w:r>
      <w:r w:rsidR="006954F9">
        <w:rPr>
          <w:rFonts w:eastAsia="Calibri"/>
          <w:sz w:val="20"/>
          <w:szCs w:val="20"/>
        </w:rPr>
        <w:t xml:space="preserve"> most importantly to correct for some scanner hysteresis and drift</w:t>
      </w:r>
      <w:commentRangeEnd w:id="29"/>
      <w:r w:rsidR="003008F4">
        <w:rPr>
          <w:rStyle w:val="CommentReference"/>
        </w:rPr>
        <w:commentReference w:id="29"/>
      </w:r>
      <w:r w:rsidRPr="00BA0483">
        <w:rPr>
          <w:rFonts w:eastAsia="Calibri"/>
          <w:sz w:val="20"/>
          <w:szCs w:val="20"/>
        </w:rPr>
        <w:t xml:space="preserve">. The FFT image without the affine correction distorts the hexagonal formation of the CDW, </w:t>
      </w:r>
      <w:r w:rsidRPr="00626869">
        <w:rPr>
          <w:rFonts w:eastAsia="Calibri"/>
          <w:sz w:val="20"/>
          <w:szCs w:val="20"/>
        </w:rPr>
        <w:t>lat</w:t>
      </w:r>
      <w:r w:rsidRPr="00BA0483">
        <w:rPr>
          <w:rFonts w:eastAsia="Calibri"/>
          <w:sz w:val="20"/>
          <w:szCs w:val="20"/>
        </w:rPr>
        <w:t xml:space="preserve">tice and domain. </w:t>
      </w:r>
    </w:p>
    <w:p w14:paraId="3DC38C7B" w14:textId="77777777" w:rsidR="0009101D" w:rsidRPr="00BA0483" w:rsidRDefault="0009101D" w:rsidP="0009101D">
      <w:pPr>
        <w:spacing w:line="480" w:lineRule="auto"/>
        <w:rPr>
          <w:rFonts w:eastAsia="Calibri"/>
          <w:sz w:val="20"/>
          <w:szCs w:val="20"/>
        </w:rPr>
      </w:pPr>
      <w:r w:rsidRPr="004C0F73">
        <w:rPr>
          <w:rFonts w:eastAsia="Calibri"/>
          <w:sz w:val="20"/>
          <w:szCs w:val="20"/>
        </w:rPr>
        <w:t>a)</w:t>
      </w:r>
      <w:r>
        <w:rPr>
          <w:rFonts w:eastAsia="Calibri"/>
          <w:sz w:val="20"/>
          <w:szCs w:val="20"/>
        </w:rPr>
        <w:t xml:space="preserve"> </w:t>
      </w:r>
      <w:r>
        <w:rPr>
          <w:noProof/>
          <w:lang w:val="en-US"/>
        </w:rPr>
        <w:drawing>
          <wp:inline distT="0" distB="0" distL="0" distR="0" wp14:anchorId="6162AFC8" wp14:editId="19BDD8B4">
            <wp:extent cx="2760898" cy="2560320"/>
            <wp:effectExtent l="0" t="0" r="190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760898" cy="2560320"/>
                    </a:xfrm>
                    <a:prstGeom prst="rect">
                      <a:avLst/>
                    </a:prstGeom>
                  </pic:spPr>
                </pic:pic>
              </a:graphicData>
            </a:graphic>
          </wp:inline>
        </w:drawing>
      </w:r>
      <w:r>
        <w:rPr>
          <w:rFonts w:eastAsia="Calibri"/>
          <w:sz w:val="20"/>
          <w:szCs w:val="20"/>
        </w:rPr>
        <w:t xml:space="preserve">        b) </w:t>
      </w:r>
      <w:r>
        <w:rPr>
          <w:noProof/>
          <w:lang w:val="en-US"/>
        </w:rPr>
        <w:drawing>
          <wp:inline distT="0" distB="0" distL="0" distR="0" wp14:anchorId="372C8EF3" wp14:editId="66DFDF13">
            <wp:extent cx="2544283" cy="2560320"/>
            <wp:effectExtent l="0" t="0" r="889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544283" cy="2560320"/>
                    </a:xfrm>
                    <a:prstGeom prst="rect">
                      <a:avLst/>
                    </a:prstGeom>
                  </pic:spPr>
                </pic:pic>
              </a:graphicData>
            </a:graphic>
          </wp:inline>
        </w:drawing>
      </w:r>
      <w:r>
        <w:rPr>
          <w:rFonts w:eastAsia="Calibri"/>
          <w:sz w:val="20"/>
          <w:szCs w:val="20"/>
        </w:rPr>
        <w:t xml:space="preserve"> </w:t>
      </w:r>
    </w:p>
    <w:p w14:paraId="11F11AC9" w14:textId="77777777" w:rsidR="0009101D" w:rsidRDefault="0009101D" w:rsidP="0009101D">
      <w:pPr>
        <w:spacing w:line="480" w:lineRule="auto"/>
        <w:rPr>
          <w:rFonts w:eastAsia="Calibri"/>
          <w:sz w:val="20"/>
          <w:szCs w:val="20"/>
        </w:rPr>
      </w:pPr>
      <w:r w:rsidRPr="00150183">
        <w:rPr>
          <w:rFonts w:eastAsia="Calibri"/>
          <w:noProof/>
          <w:sz w:val="20"/>
          <w:szCs w:val="20"/>
          <w:lang w:val="en-US"/>
        </w:rPr>
        <mc:AlternateContent>
          <mc:Choice Requires="wps">
            <w:drawing>
              <wp:anchor distT="45720" distB="45720" distL="114300" distR="114300" simplePos="0" relativeHeight="251686912" behindDoc="0" locked="0" layoutInCell="1" allowOverlap="1" wp14:anchorId="71936897" wp14:editId="357DC10F">
                <wp:simplePos x="0" y="0"/>
                <wp:positionH relativeFrom="margin">
                  <wp:align>center</wp:align>
                </wp:positionH>
                <wp:positionV relativeFrom="paragraph">
                  <wp:posOffset>11430</wp:posOffset>
                </wp:positionV>
                <wp:extent cx="5440680" cy="467995"/>
                <wp:effectExtent l="0" t="0" r="7620" b="8255"/>
                <wp:wrapSquare wrapText="bothSides"/>
                <wp:docPr id="2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40680" cy="467995"/>
                        </a:xfrm>
                        <a:prstGeom prst="rect">
                          <a:avLst/>
                        </a:prstGeom>
                        <a:solidFill>
                          <a:srgbClr val="FFFFFF"/>
                        </a:solidFill>
                        <a:ln w="9525">
                          <a:noFill/>
                          <a:miter lim="800000"/>
                          <a:headEnd/>
                          <a:tailEnd/>
                        </a:ln>
                      </wps:spPr>
                      <wps:txbx>
                        <w:txbxContent>
                          <w:p w14:paraId="42FBF959" w14:textId="77777777" w:rsidR="0009101D" w:rsidRPr="00150183" w:rsidRDefault="0009101D" w:rsidP="0009101D">
                            <w:pPr>
                              <w:rPr>
                                <w:sz w:val="17"/>
                                <w:szCs w:val="17"/>
                              </w:rPr>
                            </w:pPr>
                            <w:r w:rsidRPr="00150183">
                              <w:rPr>
                                <w:rFonts w:eastAsia="Calibri"/>
                                <w:sz w:val="17"/>
                                <w:szCs w:val="17"/>
                              </w:rPr>
                              <w:t xml:space="preserve">Figure </w:t>
                            </w:r>
                            <w:r>
                              <w:rPr>
                                <w:rFonts w:eastAsia="Calibri"/>
                                <w:sz w:val="17"/>
                                <w:szCs w:val="17"/>
                              </w:rPr>
                              <w:t>6</w:t>
                            </w:r>
                            <w:r w:rsidRPr="00150183">
                              <w:rPr>
                                <w:rFonts w:eastAsia="Calibri"/>
                                <w:sz w:val="17"/>
                                <w:szCs w:val="17"/>
                              </w:rPr>
                              <w:t xml:space="preserve">: Both of the </w:t>
                            </w:r>
                            <w:r>
                              <w:rPr>
                                <w:rFonts w:eastAsia="Calibri"/>
                                <w:sz w:val="17"/>
                                <w:szCs w:val="17"/>
                              </w:rPr>
                              <w:t xml:space="preserve">FFT </w:t>
                            </w:r>
                            <w:r w:rsidRPr="00150183">
                              <w:rPr>
                                <w:rFonts w:eastAsia="Calibri"/>
                                <w:sz w:val="17"/>
                                <w:szCs w:val="17"/>
                              </w:rPr>
                              <w:t>picture is in 440x440 pixels size: a) Before affine correction, the hexagonal structure looks elongates.   b) After affine correction, the domain structure looks hexagonal</w:t>
                            </w:r>
                            <w:r>
                              <w:rPr>
                                <w:rFonts w:eastAsia="Calibri"/>
                                <w:sz w:val="17"/>
                                <w:szCs w:val="17"/>
                              </w:rPr>
                              <w:t xml:space="preserve"> _  obtained at our lab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936897" id="_x0000_s1035" type="#_x0000_t202" style="position:absolute;margin-left:0;margin-top:.9pt;width:428.4pt;height:36.85pt;z-index:25168691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" stroked="f">
                <v:textbox>
                  <w:txbxContent>
                    <w:p w14:paraId="42FBF959" w14:textId="77777777" w:rsidR="0009101D" w:rsidRPr="00150183" w:rsidRDefault="0009101D" w:rsidP="0009101D">
                      <w:pPr>
                        <w:rPr>
                          <w:sz w:val="17"/>
                          <w:szCs w:val="17"/>
                        </w:rPr>
                      </w:pPr>
                      <w:r w:rsidRPr="00150183">
                        <w:rPr>
                          <w:rFonts w:eastAsia="Calibri"/>
                          <w:sz w:val="17"/>
                          <w:szCs w:val="17"/>
                        </w:rPr>
                        <w:t xml:space="preserve">Figure </w:t>
                      </w:r>
                      <w:r>
                        <w:rPr>
                          <w:rFonts w:eastAsia="Calibri"/>
                          <w:sz w:val="17"/>
                          <w:szCs w:val="17"/>
                        </w:rPr>
                        <w:t>6</w:t>
                      </w:r>
                      <w:r w:rsidRPr="00150183">
                        <w:rPr>
                          <w:rFonts w:eastAsia="Calibri"/>
                          <w:sz w:val="17"/>
                          <w:szCs w:val="17"/>
                        </w:rPr>
                        <w:t xml:space="preserve">: Both of the </w:t>
                      </w:r>
                      <w:r>
                        <w:rPr>
                          <w:rFonts w:eastAsia="Calibri"/>
                          <w:sz w:val="17"/>
                          <w:szCs w:val="17"/>
                        </w:rPr>
                        <w:t xml:space="preserve">FFT </w:t>
                      </w:r>
                      <w:r w:rsidRPr="00150183">
                        <w:rPr>
                          <w:rFonts w:eastAsia="Calibri"/>
                          <w:sz w:val="17"/>
                          <w:szCs w:val="17"/>
                        </w:rPr>
                        <w:t>picture is in 440x440 pixels size: a) Before affine correction, the hexagonal structure looks elongates.   b) After affine correction, the domain structure looks hexagonal</w:t>
                      </w:r>
                      <w:r>
                        <w:rPr>
                          <w:rFonts w:eastAsia="Calibri"/>
                          <w:sz w:val="17"/>
                          <w:szCs w:val="17"/>
                        </w:rPr>
                        <w:t xml:space="preserve"> _  obtained at our lab</w:t>
                      </w:r>
                    </w:p>
                  </w:txbxContent>
                </v:textbox>
                <w10:wrap type="square" anchorx="margin"/>
              </v:shape>
            </w:pict>
          </mc:Fallback>
        </mc:AlternateContent>
      </w:r>
    </w:p>
    <w:p w14:paraId="1AFDCA2B" w14:textId="77777777" w:rsidR="00E036E2" w:rsidRDefault="00E036E2" w:rsidP="0009101D">
      <w:pPr>
        <w:spacing w:line="480" w:lineRule="auto"/>
        <w:rPr>
          <w:rFonts w:eastAsia="Calibri"/>
          <w:sz w:val="20"/>
          <w:szCs w:val="20"/>
        </w:rPr>
      </w:pPr>
    </w:p>
    <w:p w14:paraId="5259624C" w14:textId="561266C7" w:rsidR="0009101D" w:rsidRDefault="0009101D" w:rsidP="0009101D">
      <w:pPr>
        <w:spacing w:line="480" w:lineRule="auto"/>
        <w:rPr>
          <w:rFonts w:eastAsia="Calibri"/>
          <w:sz w:val="20"/>
          <w:szCs w:val="20"/>
        </w:rPr>
      </w:pPr>
      <w:r w:rsidRPr="00BA0483">
        <w:rPr>
          <w:rFonts w:eastAsia="Calibri"/>
          <w:sz w:val="20"/>
          <w:szCs w:val="20"/>
        </w:rPr>
        <w:lastRenderedPageBreak/>
        <w:t>To affine correction, we first choose a FFT image that can clearly show full 6 atomic lattice peaks. Then, we only filter those atomic peaks. We would obtain values for lattice vectors. Correcting the lattice involves inputting the lattice vectors previously obtained, adjust the atomic spacing (a</w:t>
      </w:r>
      <w:r w:rsidRPr="00BA0483">
        <w:rPr>
          <w:rFonts w:eastAsia="Calibri"/>
          <w:sz w:val="20"/>
          <w:szCs w:val="20"/>
          <w:vertAlign w:val="subscript"/>
        </w:rPr>
        <w:t>1</w:t>
      </w:r>
      <w:r w:rsidRPr="00BA0483">
        <w:rPr>
          <w:rFonts w:eastAsia="Calibri"/>
          <w:sz w:val="20"/>
          <w:szCs w:val="20"/>
        </w:rPr>
        <w:t>) to 0.336 nm</w:t>
      </w:r>
      <w:r w:rsidRPr="00BA0483">
        <w:rPr>
          <w:rFonts w:eastAsia="Calibri"/>
          <w:sz w:val="20"/>
          <w:szCs w:val="20"/>
          <w:vertAlign w:val="superscript"/>
        </w:rPr>
        <w:t>-1</w:t>
      </w:r>
      <w:r w:rsidRPr="00BA0483">
        <w:rPr>
          <w:rFonts w:eastAsia="Calibri"/>
          <w:sz w:val="20"/>
          <w:szCs w:val="20"/>
        </w:rPr>
        <w:t xml:space="preserve"> and phase ɸ = 60.0 deg</w:t>
      </w:r>
      <w:r>
        <w:rPr>
          <w:rFonts w:eastAsia="Calibri"/>
          <w:sz w:val="20"/>
          <w:szCs w:val="20"/>
        </w:rPr>
        <w:t xml:space="preserve">. </w:t>
      </w:r>
    </w:p>
    <w:p w14:paraId="4A1CE7DB" w14:textId="77777777" w:rsidR="0009101D" w:rsidRPr="00BA0483" w:rsidRDefault="0009101D" w:rsidP="0009101D">
      <w:pPr>
        <w:spacing w:line="480" w:lineRule="auto"/>
        <w:rPr>
          <w:rFonts w:eastAsia="Calibri"/>
          <w:sz w:val="20"/>
          <w:szCs w:val="20"/>
        </w:rPr>
      </w:pPr>
      <w:r>
        <w:rPr>
          <w:rFonts w:eastAsia="Calibri"/>
          <w:sz w:val="20"/>
          <w:szCs w:val="20"/>
        </w:rPr>
        <w:t>The samples are grown at HQ Graphene and then mounted at Professor’s Boyer lab for study. The materials are investigated with</w:t>
      </w:r>
      <w:r w:rsidRPr="00BA0483">
        <w:rPr>
          <w:rFonts w:eastAsia="Calibri"/>
          <w:sz w:val="20"/>
          <w:szCs w:val="20"/>
        </w:rPr>
        <w:t xml:space="preserve"> temperature dependent measurements</w:t>
      </w:r>
      <w:r>
        <w:rPr>
          <w:rFonts w:eastAsia="Calibri"/>
          <w:sz w:val="20"/>
          <w:szCs w:val="20"/>
        </w:rPr>
        <w:t xml:space="preserve">. The </w:t>
      </w:r>
      <w:r w:rsidRPr="00BA0483">
        <w:rPr>
          <w:rFonts w:eastAsia="Calibri"/>
          <w:sz w:val="20"/>
          <w:szCs w:val="20"/>
        </w:rPr>
        <w:t>temperature range</w:t>
      </w:r>
      <w:r>
        <w:rPr>
          <w:rFonts w:eastAsia="Calibri"/>
          <w:sz w:val="20"/>
          <w:szCs w:val="20"/>
        </w:rPr>
        <w:t xml:space="preserve">s </w:t>
      </w:r>
      <w:r w:rsidRPr="00BA0483">
        <w:rPr>
          <w:rFonts w:eastAsia="Calibri"/>
          <w:sz w:val="20"/>
          <w:szCs w:val="20"/>
        </w:rPr>
        <w:t>from 298 – 360 K</w:t>
      </w:r>
      <w:r>
        <w:rPr>
          <w:rFonts w:eastAsia="Calibri"/>
          <w:sz w:val="20"/>
          <w:szCs w:val="20"/>
        </w:rPr>
        <w:t xml:space="preserve">, which covers </w:t>
      </w:r>
      <w:r w:rsidRPr="00BA0483">
        <w:rPr>
          <w:rFonts w:eastAsia="Calibri"/>
          <w:sz w:val="20"/>
          <w:szCs w:val="20"/>
        </w:rPr>
        <w:t xml:space="preserve">the CDW phase transition. </w:t>
      </w:r>
    </w:p>
    <w:p w14:paraId="51F7AC20" w14:textId="77777777" w:rsidR="0009101D" w:rsidRPr="002F5498" w:rsidRDefault="0009101D" w:rsidP="0009101D">
      <w:pPr>
        <w:pStyle w:val="Heading3"/>
        <w:numPr>
          <w:ilvl w:val="0"/>
          <w:numId w:val="11"/>
        </w:numPr>
        <w:spacing w:line="480" w:lineRule="auto"/>
        <w:rPr>
          <w:b/>
          <w:bCs/>
          <w:sz w:val="30"/>
          <w:szCs w:val="30"/>
        </w:rPr>
      </w:pPr>
      <w:r>
        <w:rPr>
          <w:b/>
          <w:bCs/>
          <w:sz w:val="30"/>
          <w:szCs w:val="30"/>
        </w:rPr>
        <w:t xml:space="preserve">Analysis and </w:t>
      </w:r>
      <w:r w:rsidRPr="00035CB1">
        <w:rPr>
          <w:b/>
          <w:bCs/>
          <w:sz w:val="30"/>
          <w:szCs w:val="30"/>
        </w:rPr>
        <w:t xml:space="preserve">Result </w:t>
      </w:r>
    </w:p>
    <w:p w14:paraId="25933339" w14:textId="77777777" w:rsidR="0009101D" w:rsidRPr="000275DF" w:rsidRDefault="0009101D" w:rsidP="0009101D">
      <w:pPr>
        <w:pStyle w:val="Heading4"/>
        <w:numPr>
          <w:ilvl w:val="0"/>
          <w:numId w:val="20"/>
        </w:numPr>
        <w:spacing w:line="480" w:lineRule="auto"/>
        <w:rPr>
          <w:color w:val="auto"/>
          <w:sz w:val="26"/>
          <w:szCs w:val="26"/>
        </w:rPr>
      </w:pPr>
      <w:r w:rsidRPr="000275DF">
        <w:rPr>
          <w:color w:val="auto"/>
          <w:sz w:val="26"/>
          <w:szCs w:val="26"/>
        </w:rPr>
        <w:t xml:space="preserve">Angle between atomic lattice and CDW at temperature from 354 K – 360 K </w:t>
      </w:r>
    </w:p>
    <w:p w14:paraId="1B20E541" w14:textId="1B50A63F" w:rsidR="0009101D" w:rsidRDefault="0009101D" w:rsidP="0009101D">
      <w:pPr>
        <w:spacing w:line="480" w:lineRule="auto"/>
        <w:rPr>
          <w:sz w:val="20"/>
          <w:szCs w:val="20"/>
        </w:rPr>
      </w:pPr>
      <w:r w:rsidRPr="006460D2">
        <w:rPr>
          <w:sz w:val="20"/>
          <w:szCs w:val="20"/>
        </w:rPr>
        <w:t>The initial state of my research focus</w:t>
      </w:r>
      <w:r>
        <w:rPr>
          <w:sz w:val="20"/>
          <w:szCs w:val="20"/>
        </w:rPr>
        <w:t>es</w:t>
      </w:r>
      <w:r w:rsidRPr="006460D2">
        <w:rPr>
          <w:sz w:val="20"/>
          <w:szCs w:val="20"/>
        </w:rPr>
        <w:t xml:space="preserve"> on familiarizing myself with the analysis tool, Gwydion and comparing CDW wavelength, angle comparison with famous research related with 1T- TaS</w:t>
      </w:r>
      <w:r w:rsidRPr="006460D2">
        <w:rPr>
          <w:sz w:val="20"/>
          <w:szCs w:val="20"/>
          <w:vertAlign w:val="subscript"/>
        </w:rPr>
        <w:t>2</w:t>
      </w:r>
      <w:r w:rsidRPr="006460D2">
        <w:rPr>
          <w:sz w:val="20"/>
          <w:szCs w:val="20"/>
        </w:rPr>
        <w:t xml:space="preserve"> [1][7]</w:t>
      </w:r>
      <w:r>
        <w:rPr>
          <w:sz w:val="20"/>
          <w:szCs w:val="20"/>
        </w:rPr>
        <w:t xml:space="preserve">. The first hypothesis that we propose relating to the angle between CDW and atomic lattice is near the transition phase (from IC to NC or vice versa) the angle </w:t>
      </w:r>
      <w:commentRangeStart w:id="30"/>
      <w:r>
        <w:rPr>
          <w:sz w:val="20"/>
          <w:szCs w:val="20"/>
        </w:rPr>
        <w:t>should slowly rotate from 0 deg (IC phase) to 11 – 13 deg (NC Phase).</w:t>
      </w:r>
      <w:r w:rsidR="006954F9">
        <w:rPr>
          <w:sz w:val="20"/>
          <w:szCs w:val="20"/>
        </w:rPr>
        <w:t xml:space="preserve"> The second hypothesis is that the CDW is fully commensurate in the center of the domain and not commensurate at the edge of the domain; By averaging out the value of the angle difference between atomic lattice and CDW wavevectors, the result would be in a specific range that are lower 13.9°.  </w:t>
      </w:r>
      <w:r>
        <w:rPr>
          <w:sz w:val="20"/>
          <w:szCs w:val="20"/>
        </w:rPr>
        <w:t xml:space="preserve"> </w:t>
      </w:r>
      <w:commentRangeEnd w:id="30"/>
      <w:r w:rsidR="00E1703A">
        <w:rPr>
          <w:rStyle w:val="CommentReference"/>
        </w:rPr>
        <w:commentReference w:id="30"/>
      </w:r>
      <w:r>
        <w:rPr>
          <w:sz w:val="20"/>
          <w:szCs w:val="20"/>
        </w:rPr>
        <w:t xml:space="preserve">We start looking for FFT images that have both lattice peaks and CDW peaks. We then measure the angle difference between them using 2 lines (one formed by atomic lattice pair and one formed by CDW pair), Figure 7. </w:t>
      </w:r>
    </w:p>
    <w:p w14:paraId="5807B665" w14:textId="77777777" w:rsidR="0009101D" w:rsidRDefault="0009101D" w:rsidP="0009101D">
      <w:pPr>
        <w:spacing w:line="480" w:lineRule="auto"/>
        <w:rPr>
          <w:sz w:val="20"/>
          <w:szCs w:val="20"/>
        </w:rPr>
      </w:pPr>
    </w:p>
    <w:p w14:paraId="3AED1AFB" w14:textId="77777777" w:rsidR="0009101D" w:rsidRDefault="0009101D" w:rsidP="0009101D">
      <w:pPr>
        <w:spacing w:line="480" w:lineRule="auto"/>
        <w:rPr>
          <w:sz w:val="20"/>
          <w:szCs w:val="20"/>
        </w:rPr>
      </w:pPr>
      <w:r w:rsidRPr="006460D2">
        <w:rPr>
          <w:sz w:val="20"/>
          <w:szCs w:val="20"/>
        </w:rPr>
        <w:t>a)</w:t>
      </w:r>
      <w:r>
        <w:rPr>
          <w:sz w:val="20"/>
          <w:szCs w:val="20"/>
        </w:rPr>
        <w:t xml:space="preserve"> </w:t>
      </w:r>
      <w:r>
        <w:rPr>
          <w:noProof/>
          <w:lang w:val="en-US"/>
        </w:rPr>
        <w:drawing>
          <wp:inline distT="0" distB="0" distL="0" distR="0" wp14:anchorId="56F2D2A6" wp14:editId="3C87FC94">
            <wp:extent cx="2275367" cy="1814195"/>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300748" cy="1834432"/>
                    </a:xfrm>
                    <a:prstGeom prst="rect">
                      <a:avLst/>
                    </a:prstGeom>
                  </pic:spPr>
                </pic:pic>
              </a:graphicData>
            </a:graphic>
          </wp:inline>
        </w:drawing>
      </w:r>
      <w:r>
        <w:rPr>
          <w:sz w:val="20"/>
          <w:szCs w:val="20"/>
        </w:rPr>
        <w:t xml:space="preserve">  b) </w:t>
      </w:r>
      <w:r>
        <w:rPr>
          <w:noProof/>
          <w:lang w:val="en-US"/>
        </w:rPr>
        <w:drawing>
          <wp:inline distT="0" distB="0" distL="0" distR="0" wp14:anchorId="47F17E2D" wp14:editId="168257F8">
            <wp:extent cx="3730528" cy="1602740"/>
            <wp:effectExtent l="0" t="0" r="381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15861"/>
                    <a:stretch/>
                  </pic:blipFill>
                  <pic:spPr bwMode="auto">
                    <a:xfrm>
                      <a:off x="0" y="0"/>
                      <a:ext cx="3859277" cy="1658054"/>
                    </a:xfrm>
                    <a:prstGeom prst="rect">
                      <a:avLst/>
                    </a:prstGeom>
                    <a:ln>
                      <a:noFill/>
                    </a:ln>
                    <a:extLst>
                      <a:ext uri="{53640926-AAD7-44D8-BBD7-CCE9431645EC}">
                        <a14:shadowObscured xmlns:a14="http://schemas.microsoft.com/office/drawing/2010/main"/>
                      </a:ext>
                    </a:extLst>
                  </pic:spPr>
                </pic:pic>
              </a:graphicData>
            </a:graphic>
          </wp:inline>
        </w:drawing>
      </w:r>
    </w:p>
    <w:p w14:paraId="3530E44E" w14:textId="77777777" w:rsidR="0009101D" w:rsidRDefault="0009101D" w:rsidP="0009101D">
      <w:pPr>
        <w:spacing w:line="480" w:lineRule="auto"/>
        <w:rPr>
          <w:sz w:val="20"/>
          <w:szCs w:val="20"/>
        </w:rPr>
      </w:pPr>
      <w:r w:rsidRPr="00F653FA">
        <w:rPr>
          <w:noProof/>
          <w:sz w:val="20"/>
          <w:szCs w:val="20"/>
          <w:lang w:val="en-US"/>
        </w:rPr>
        <w:lastRenderedPageBreak/>
        <mc:AlternateContent>
          <mc:Choice Requires="wps">
            <w:drawing>
              <wp:anchor distT="45720" distB="45720" distL="114300" distR="114300" simplePos="0" relativeHeight="251700224" behindDoc="0" locked="0" layoutInCell="1" allowOverlap="1" wp14:anchorId="217593D8" wp14:editId="36B59BA3">
                <wp:simplePos x="0" y="0"/>
                <wp:positionH relativeFrom="margin">
                  <wp:align>right</wp:align>
                </wp:positionH>
                <wp:positionV relativeFrom="paragraph">
                  <wp:posOffset>290195</wp:posOffset>
                </wp:positionV>
                <wp:extent cx="3039745" cy="1697990"/>
                <wp:effectExtent l="0" t="0" r="8255" b="0"/>
                <wp:wrapSquare wrapText="bothSides"/>
                <wp:docPr id="2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39745" cy="1697990"/>
                        </a:xfrm>
                        <a:prstGeom prst="rect">
                          <a:avLst/>
                        </a:prstGeom>
                        <a:solidFill>
                          <a:srgbClr val="FFFFFF"/>
                        </a:solidFill>
                        <a:ln w="9525">
                          <a:noFill/>
                          <a:miter lim="800000"/>
                          <a:headEnd/>
                          <a:tailEnd/>
                        </a:ln>
                      </wps:spPr>
                      <wps:txbx>
                        <w:txbxContent>
                          <w:p w14:paraId="57999AAE" w14:textId="77777777" w:rsidR="0009101D" w:rsidRPr="00F653FA" w:rsidRDefault="0009101D" w:rsidP="0009101D">
                            <w:pPr>
                              <w:spacing w:line="480" w:lineRule="auto"/>
                              <w:rPr>
                                <w:sz w:val="17"/>
                                <w:szCs w:val="17"/>
                              </w:rPr>
                            </w:pPr>
                            <w:r w:rsidRPr="00F653FA">
                              <w:rPr>
                                <w:sz w:val="17"/>
                                <w:szCs w:val="17"/>
                              </w:rPr>
                              <w:t xml:space="preserve">Figure 7: a) FFT image of an NC phase: An angle differences created by 2 lines from lattice peaks and CDW </w:t>
                            </w:r>
                            <w:proofErr w:type="spellStart"/>
                            <w:r w:rsidRPr="00F653FA">
                              <w:rPr>
                                <w:sz w:val="17"/>
                                <w:szCs w:val="17"/>
                              </w:rPr>
                              <w:t>peaks.b</w:t>
                            </w:r>
                            <w:proofErr w:type="spellEnd"/>
                            <w:r w:rsidRPr="00F653FA">
                              <w:rPr>
                                <w:sz w:val="17"/>
                                <w:szCs w:val="17"/>
                              </w:rPr>
                              <w:t>) The angle of each line with respect of the x axis. c) The distance between 2 red lines assists determining</w:t>
                            </w:r>
                            <w:r w:rsidRPr="00F653FA">
                              <w:rPr>
                                <w:sz w:val="17"/>
                                <w:szCs w:val="17"/>
                              </w:rPr>
                              <w:tab/>
                              <w:t xml:space="preserve"> wavelength of CDW.</w:t>
                            </w:r>
                            <w:r>
                              <w:rPr>
                                <w:sz w:val="17"/>
                                <w:szCs w:val="17"/>
                              </w:rPr>
                              <w:t xml:space="preserve"> </w:t>
                            </w:r>
                          </w:p>
                          <w:p w14:paraId="3ACFECC3" w14:textId="77777777" w:rsidR="0009101D" w:rsidRDefault="0009101D" w:rsidP="0009101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7593D8" id="_x0000_s1036" type="#_x0000_t202" style="position:absolute;margin-left:188.15pt;margin-top:22.85pt;width:239.35pt;height:133.7pt;z-index:25170022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" stroked="f">
                <v:textbox>
                  <w:txbxContent>
                    <w:p w14:paraId="57999AAE" w14:textId="77777777" w:rsidR="0009101D" w:rsidRPr="00F653FA" w:rsidRDefault="0009101D" w:rsidP="0009101D">
                      <w:pPr>
                        <w:spacing w:line="480" w:lineRule="auto"/>
                        <w:rPr>
                          <w:sz w:val="17"/>
                          <w:szCs w:val="17"/>
                        </w:rPr>
                      </w:pPr>
                      <w:r w:rsidRPr="00F653FA">
                        <w:rPr>
                          <w:sz w:val="17"/>
                          <w:szCs w:val="17"/>
                        </w:rPr>
                        <w:t xml:space="preserve">Figure 7: a) FFT image of an NC phase: An angle differences created by 2 lines from lattice peaks and CDW </w:t>
                      </w:r>
                      <w:proofErr w:type="spellStart"/>
                      <w:r w:rsidRPr="00F653FA">
                        <w:rPr>
                          <w:sz w:val="17"/>
                          <w:szCs w:val="17"/>
                        </w:rPr>
                        <w:t>peaks.b</w:t>
                      </w:r>
                      <w:proofErr w:type="spellEnd"/>
                      <w:r w:rsidRPr="00F653FA">
                        <w:rPr>
                          <w:sz w:val="17"/>
                          <w:szCs w:val="17"/>
                        </w:rPr>
                        <w:t>) The angle of each line with respect of the x axis. c) The distance between 2 red lines assists determining</w:t>
                      </w:r>
                      <w:r w:rsidRPr="00F653FA">
                        <w:rPr>
                          <w:sz w:val="17"/>
                          <w:szCs w:val="17"/>
                        </w:rPr>
                        <w:tab/>
                        <w:t xml:space="preserve"> wavelength of CDW.</w:t>
                      </w:r>
                      <w:r>
                        <w:rPr>
                          <w:sz w:val="17"/>
                          <w:szCs w:val="17"/>
                        </w:rPr>
                        <w:t xml:space="preserve"> </w:t>
                      </w:r>
                    </w:p>
                    <w:p w14:paraId="3ACFECC3" w14:textId="77777777" w:rsidR="0009101D" w:rsidRDefault="0009101D" w:rsidP="0009101D"/>
                  </w:txbxContent>
                </v:textbox>
                <w10:wrap type="square" anchorx="margin"/>
              </v:shape>
            </w:pict>
          </mc:Fallback>
        </mc:AlternateContent>
      </w:r>
      <w:r>
        <w:rPr>
          <w:sz w:val="20"/>
          <w:szCs w:val="20"/>
        </w:rPr>
        <w:t xml:space="preserve">c) </w:t>
      </w:r>
      <w:r>
        <w:rPr>
          <w:noProof/>
          <w:lang w:val="en-US"/>
        </w:rPr>
        <w:drawing>
          <wp:inline distT="0" distB="0" distL="0" distR="0" wp14:anchorId="702091B5" wp14:editId="2C82B043">
            <wp:extent cx="2870790" cy="2169900"/>
            <wp:effectExtent l="0" t="0" r="6350" b="190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r="664" b="1325"/>
                    <a:stretch/>
                  </pic:blipFill>
                  <pic:spPr bwMode="auto">
                    <a:xfrm>
                      <a:off x="0" y="0"/>
                      <a:ext cx="2897374" cy="2189994"/>
                    </a:xfrm>
                    <a:prstGeom prst="rect">
                      <a:avLst/>
                    </a:prstGeom>
                    <a:ln>
                      <a:noFill/>
                    </a:ln>
                    <a:extLst>
                      <a:ext uri="{53640926-AAD7-44D8-BBD7-CCE9431645EC}">
                        <a14:shadowObscured xmlns:a14="http://schemas.microsoft.com/office/drawing/2010/main"/>
                      </a:ext>
                    </a:extLst>
                  </pic:spPr>
                </pic:pic>
              </a:graphicData>
            </a:graphic>
          </wp:inline>
        </w:drawing>
      </w:r>
      <w:r>
        <w:rPr>
          <w:sz w:val="20"/>
          <w:szCs w:val="20"/>
        </w:rPr>
        <w:t xml:space="preserve"> </w:t>
      </w:r>
    </w:p>
    <w:p w14:paraId="2FB34500" w14:textId="794E112A" w:rsidR="0009101D" w:rsidRDefault="0009101D" w:rsidP="0009101D">
      <w:pPr>
        <w:spacing w:line="480" w:lineRule="auto"/>
      </w:pPr>
      <w:r>
        <w:t xml:space="preserve">Out of around 7000 data set, </w:t>
      </w:r>
      <w:commentRangeStart w:id="31"/>
      <w:r>
        <w:t>I obtain 28 data that match with what we need: having both atomic lattice peaks and CDW peaks.</w:t>
      </w:r>
      <w:commentRangeEnd w:id="31"/>
      <w:r w:rsidR="00E1703A">
        <w:rPr>
          <w:rStyle w:val="CommentReference"/>
        </w:rPr>
        <w:commentReference w:id="31"/>
      </w:r>
      <w:r>
        <w:t xml:space="preserve"> </w:t>
      </w:r>
      <w:r w:rsidR="0094502A">
        <w:t xml:space="preserve">(Appendix). </w:t>
      </w:r>
      <w:r>
        <w:t xml:space="preserve">We chose the 2 line pairs that are closest to each other to find the difference. Because of the intrinsic nature of the hexagonal structure, we just need to measure one angle value, instead of 3, for each FFT data image. Graphing out the angle values, we notice that the angle difference </w:t>
      </w:r>
      <w:commentRangeStart w:id="32"/>
      <w:commentRangeEnd w:id="32"/>
      <w:r>
        <w:rPr>
          <w:rStyle w:val="CommentReference"/>
        </w:rPr>
        <w:commentReference w:id="32"/>
      </w:r>
      <w:r>
        <w:t>behaves in a no clear trends manner.</w:t>
      </w:r>
      <w:r w:rsidR="0094502A">
        <w:t xml:space="preserve"> </w:t>
      </w:r>
      <w:r>
        <w:t xml:space="preserve"> </w:t>
      </w:r>
      <w:commentRangeStart w:id="33"/>
      <w:r>
        <w:t xml:space="preserve">This concludes that the angle between CDW and atomic lattice is unbiased with temperature. </w:t>
      </w:r>
      <w:commentRangeEnd w:id="33"/>
      <w:r w:rsidR="00E1703A">
        <w:rPr>
          <w:rStyle w:val="CommentReference"/>
        </w:rPr>
        <w:commentReference w:id="33"/>
      </w:r>
      <w:r>
        <w:t xml:space="preserve">Pretty close to the value proposed in table 1 for NC phase, the value for the angle between CDW and lattice is </w:t>
      </w:r>
      <m:oMath>
        <m:r>
          <w:rPr>
            <w:rFonts w:ascii="Cambria Math" w:hAnsi="Cambria Math"/>
          </w:rPr>
          <m:t>11.60 ° ±1.31</m:t>
        </m:r>
      </m:oMath>
    </w:p>
    <w:p w14:paraId="42F55F82" w14:textId="0611D5D2" w:rsidR="0094502A" w:rsidRDefault="0094502A" w:rsidP="0094502A">
      <w:pPr>
        <w:spacing w:line="480" w:lineRule="auto"/>
        <w:jc w:val="center"/>
      </w:pPr>
      <w:r>
        <w:rPr>
          <w:noProof/>
        </w:rPr>
        <w:drawing>
          <wp:inline distT="0" distB="0" distL="0" distR="0" wp14:anchorId="7049B31B" wp14:editId="055275C0">
            <wp:extent cx="5409248" cy="3108960"/>
            <wp:effectExtent l="0" t="0" r="1270" b="15240"/>
            <wp:docPr id="194" name="Chart 194">
              <a:extLst xmlns:a="http://schemas.openxmlformats.org/drawingml/2006/main">
                <a:ext uri="{FF2B5EF4-FFF2-40B4-BE49-F238E27FC236}">
                  <a16:creationId xmlns:a16="http://schemas.microsoft.com/office/drawing/2014/main" id="{00000000-0008-0000-0000-000006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14:paraId="0B6AE17A" w14:textId="77777777" w:rsidR="0009101D" w:rsidRDefault="0009101D" w:rsidP="0009101D">
      <w:pPr>
        <w:spacing w:line="480" w:lineRule="auto"/>
        <w:jc w:val="center"/>
      </w:pPr>
      <w:r>
        <w:rPr>
          <w:noProof/>
          <w:lang w:val="en-US"/>
        </w:rPr>
        <w:lastRenderedPageBreak/>
        <mc:AlternateContent>
          <mc:Choice Requires="wps">
            <w:drawing>
              <wp:anchor distT="45720" distB="45720" distL="114300" distR="114300" simplePos="0" relativeHeight="251701248" behindDoc="0" locked="0" layoutInCell="1" allowOverlap="1" wp14:anchorId="2CB0B636" wp14:editId="124AEE1E">
                <wp:simplePos x="0" y="0"/>
                <wp:positionH relativeFrom="margin">
                  <wp:posOffset>1057275</wp:posOffset>
                </wp:positionH>
                <wp:positionV relativeFrom="paragraph">
                  <wp:posOffset>3286125</wp:posOffset>
                </wp:positionV>
                <wp:extent cx="4531995" cy="1404620"/>
                <wp:effectExtent l="0" t="0" r="1905" b="4445"/>
                <wp:wrapSquare wrapText="bothSides"/>
                <wp:docPr id="2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31995" cy="1404620"/>
                        </a:xfrm>
                        <a:prstGeom prst="rect">
                          <a:avLst/>
                        </a:prstGeom>
                        <a:solidFill>
                          <a:srgbClr val="FFFFFF"/>
                        </a:solidFill>
                        <a:ln w="9525">
                          <a:noFill/>
                          <a:miter lim="800000"/>
                          <a:headEnd/>
                          <a:tailEnd/>
                        </a:ln>
                      </wps:spPr>
                      <wps:txbx>
                        <w:txbxContent>
                          <w:p w14:paraId="55BACFBA" w14:textId="77777777" w:rsidR="0009101D" w:rsidRPr="002F5498" w:rsidRDefault="0009101D" w:rsidP="0009101D">
                            <w:pPr>
                              <w:rPr>
                                <w:sz w:val="17"/>
                                <w:szCs w:val="17"/>
                              </w:rPr>
                            </w:pPr>
                            <w:r w:rsidRPr="002F5498">
                              <w:rPr>
                                <w:sz w:val="17"/>
                                <w:szCs w:val="17"/>
                              </w:rPr>
                              <w:t>Figure 8: The angle difference between CDW and atomic lattice against temperature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CB0B636" id="_x0000_s1037" type="#_x0000_t202" style="position:absolute;left:0;text-align:left;margin-left:83.25pt;margin-top:258.75pt;width:356.85pt;height:110.6pt;z-index:25170124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" stroked="f">
                <v:textbox style="mso-fit-shape-to-text:t">
                  <w:txbxContent>
                    <w:p w14:paraId="55BACFBA" w14:textId="77777777" w:rsidR="0009101D" w:rsidRPr="002F5498" w:rsidRDefault="0009101D" w:rsidP="0009101D">
                      <w:pPr>
                        <w:rPr>
                          <w:sz w:val="17"/>
                          <w:szCs w:val="17"/>
                        </w:rPr>
                      </w:pPr>
                      <w:r w:rsidRPr="002F5498">
                        <w:rPr>
                          <w:sz w:val="17"/>
                          <w:szCs w:val="17"/>
                        </w:rPr>
                        <w:t>Figure 8: The angle difference between CDW and atomic lattice against temperature</w:t>
                      </w:r>
                    </w:p>
                  </w:txbxContent>
                </v:textbox>
                <w10:wrap type="square" anchorx="margin"/>
              </v:shape>
            </w:pict>
          </mc:Fallback>
        </mc:AlternateContent>
      </w:r>
      <w:r>
        <w:rPr>
          <w:noProof/>
          <w:lang w:val="en-US"/>
        </w:rPr>
        <w:drawing>
          <wp:inline distT="0" distB="0" distL="0" distR="0" wp14:anchorId="5F9DA6B9" wp14:editId="1E73CB49">
            <wp:extent cx="5409248" cy="2926080"/>
            <wp:effectExtent l="0" t="0" r="1270" b="7620"/>
            <wp:docPr id="2" name="Chart 2">
              <a:extLst xmlns:a="http://schemas.openxmlformats.org/drawingml/2006/main">
                <a:ext uri="{FF2B5EF4-FFF2-40B4-BE49-F238E27FC236}">
                  <a16:creationId xmlns:a16="http://schemas.microsoft.com/office/drawing/2014/main" id="{00000000-0008-0000-0000-000006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p w14:paraId="1E58BBF2" w14:textId="77777777" w:rsidR="0009101D" w:rsidRDefault="0009101D" w:rsidP="0009101D">
      <w:pPr>
        <w:spacing w:line="480" w:lineRule="auto"/>
      </w:pPr>
    </w:p>
    <w:p w14:paraId="4D2EF659" w14:textId="52072E8F" w:rsidR="0009101D" w:rsidRDefault="0009101D" w:rsidP="0009101D">
      <w:pPr>
        <w:pStyle w:val="ListParagraph"/>
        <w:numPr>
          <w:ilvl w:val="0"/>
          <w:numId w:val="18"/>
        </w:numPr>
        <w:spacing w:line="480" w:lineRule="auto"/>
        <w:rPr>
          <w:noProof/>
        </w:rPr>
      </w:pPr>
      <w:r>
        <w:rPr>
          <w:noProof/>
        </w:rPr>
        <w:t xml:space="preserve">In the warming process, the temperature starts at room temperature to 360K, until we see the first IC phase. From the graph, we can tell that the IC phase happens when the temperature is higher than 360K. We have seen NC phase at a temperature that is different thant previous findings. In table 1, it indicates that NC phase happens at </w:t>
      </w:r>
      <m:oMath>
        <m:r>
          <m:rPr>
            <m:sty m:val="p"/>
          </m:rPr>
          <w:rPr>
            <w:rFonts w:ascii="Cambria Math" w:hAnsi="Cambria Math"/>
            <w:noProof/>
          </w:rPr>
          <m:t>283 K&lt;T&lt;353 K</m:t>
        </m:r>
      </m:oMath>
      <w:r>
        <w:rPr>
          <w:noProof/>
        </w:rPr>
        <w:t xml:space="preserve">. I have found a data set that demonstrates NC phase at temperature that is larger than 353K (figure 9). To make sure that the bright peaks are not coming from noise, after correcting, I measure the wavelength between the bright peaks. If the wavelength for lattice is around </w:t>
      </w:r>
      <m:oMath>
        <m:r>
          <w:rPr>
            <w:rFonts w:ascii="Cambria Math" w:hAnsi="Cambria Math"/>
            <w:noProof/>
          </w:rPr>
          <m:t>3.36</m:t>
        </m:r>
        <m:acc>
          <m:accPr>
            <m:chr m:val="̇"/>
            <m:ctrlPr>
              <w:rPr>
                <w:rFonts w:ascii="Cambria Math" w:hAnsi="Cambria Math"/>
                <w:i/>
                <w:noProof/>
              </w:rPr>
            </m:ctrlPr>
          </m:accPr>
          <m:e>
            <m:r>
              <w:rPr>
                <w:rFonts w:ascii="Cambria Math" w:hAnsi="Cambria Math"/>
                <w:noProof/>
              </w:rPr>
              <m:t>A</m:t>
            </m:r>
          </m:e>
        </m:acc>
      </m:oMath>
      <w:r>
        <w:rPr>
          <w:noProof/>
        </w:rPr>
        <w:t xml:space="preserve"> and for CDW is </w:t>
      </w:r>
      <w:commentRangeStart w:id="34"/>
      <m:oMath>
        <m:r>
          <w:rPr>
            <w:rFonts w:ascii="Cambria Math" w:hAnsi="Cambria Math"/>
            <w:noProof/>
          </w:rPr>
          <m:t>1</m:t>
        </m:r>
        <m:r>
          <w:rPr>
            <w:rFonts w:ascii="Cambria Math" w:hAnsi="Cambria Math"/>
            <w:noProof/>
          </w:rPr>
          <m:t>1</m:t>
        </m:r>
        <m:r>
          <w:rPr>
            <w:rFonts w:ascii="Cambria Math" w:hAnsi="Cambria Math"/>
            <w:noProof/>
          </w:rPr>
          <m:t>.8</m:t>
        </m:r>
        <w:commentRangeEnd w:id="34"/>
        <m:r>
          <m:rPr>
            <m:sty m:val="p"/>
          </m:rPr>
          <w:rPr>
            <w:rStyle w:val="CommentReference"/>
          </w:rPr>
          <w:commentReference w:id="34"/>
        </m:r>
        <m:acc>
          <m:accPr>
            <m:chr m:val="̇"/>
            <m:ctrlPr>
              <w:rPr>
                <w:rFonts w:ascii="Cambria Math" w:hAnsi="Cambria Math"/>
                <w:i/>
                <w:noProof/>
              </w:rPr>
            </m:ctrlPr>
          </m:accPr>
          <m:e>
            <m:r>
              <w:rPr>
                <w:rFonts w:ascii="Cambria Math" w:hAnsi="Cambria Math"/>
                <w:noProof/>
              </w:rPr>
              <m:t>A</m:t>
            </m:r>
          </m:e>
        </m:acc>
      </m:oMath>
      <w:r>
        <w:rPr>
          <w:noProof/>
        </w:rPr>
        <w:t>, it is likely that those chosen peaks aren’t noise. The FFT images of those data are illustrated in figure 9.</w:t>
      </w:r>
      <w:r>
        <w:rPr>
          <w:noProof/>
        </w:rPr>
        <w:tab/>
      </w:r>
    </w:p>
    <w:p w14:paraId="1DADA075" w14:textId="77777777" w:rsidR="0009101D" w:rsidRDefault="0009101D" w:rsidP="0009101D">
      <w:pPr>
        <w:rPr>
          <w:noProof/>
        </w:rPr>
      </w:pPr>
    </w:p>
    <w:p w14:paraId="28F1601A" w14:textId="77777777" w:rsidR="0009101D" w:rsidRDefault="0009101D" w:rsidP="00E036E2">
      <w:pPr>
        <w:jc w:val="center"/>
        <w:rPr>
          <w:noProof/>
        </w:rPr>
      </w:pPr>
      <w:r>
        <w:rPr>
          <w:noProof/>
        </w:rPr>
        <w:lastRenderedPageBreak/>
        <w:t>a)</w:t>
      </w:r>
      <w:r w:rsidRPr="002F5498">
        <w:rPr>
          <w:noProof/>
        </w:rPr>
        <w:t xml:space="preserve"> </w:t>
      </w:r>
      <w:r>
        <w:rPr>
          <w:noProof/>
          <w:lang w:val="en-US"/>
        </w:rPr>
        <w:drawing>
          <wp:inline distT="0" distB="0" distL="0" distR="0" wp14:anchorId="537F86A7" wp14:editId="5E5DA103">
            <wp:extent cx="2743200" cy="2568045"/>
            <wp:effectExtent l="0" t="0" r="0" b="381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1561"/>
                    <a:stretch/>
                  </pic:blipFill>
                  <pic:spPr bwMode="auto">
                    <a:xfrm>
                      <a:off x="0" y="0"/>
                      <a:ext cx="2743200" cy="2568045"/>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b) </w:t>
      </w:r>
      <w:r>
        <w:rPr>
          <w:noProof/>
          <w:lang w:val="en-US"/>
        </w:rPr>
        <w:drawing>
          <wp:inline distT="0" distB="0" distL="0" distR="0" wp14:anchorId="48F6E2F4" wp14:editId="426D95F0">
            <wp:extent cx="2743200" cy="2525758"/>
            <wp:effectExtent l="0" t="0" r="0" b="825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743200" cy="2525758"/>
                    </a:xfrm>
                    <a:prstGeom prst="rect">
                      <a:avLst/>
                    </a:prstGeom>
                    <a:noFill/>
                    <a:ln>
                      <a:noFill/>
                    </a:ln>
                  </pic:spPr>
                </pic:pic>
              </a:graphicData>
            </a:graphic>
          </wp:inline>
        </w:drawing>
      </w:r>
    </w:p>
    <w:p w14:paraId="4F0096BE" w14:textId="77777777" w:rsidR="0009101D" w:rsidRDefault="0009101D" w:rsidP="00E036E2">
      <w:pPr>
        <w:jc w:val="center"/>
        <w:rPr>
          <w:noProof/>
        </w:rPr>
      </w:pPr>
      <w:r>
        <w:rPr>
          <w:noProof/>
          <w:lang w:val="en-US"/>
        </w:rPr>
        <mc:AlternateContent>
          <mc:Choice Requires="wps">
            <w:drawing>
              <wp:anchor distT="45720" distB="45720" distL="114300" distR="114300" simplePos="0" relativeHeight="251702272" behindDoc="0" locked="0" layoutInCell="1" allowOverlap="1" wp14:anchorId="011DF63A" wp14:editId="757BC0F8">
                <wp:simplePos x="0" y="0"/>
                <wp:positionH relativeFrom="margin">
                  <wp:align>center</wp:align>
                </wp:positionH>
                <wp:positionV relativeFrom="paragraph">
                  <wp:posOffset>2820035</wp:posOffset>
                </wp:positionV>
                <wp:extent cx="6035040" cy="1404620"/>
                <wp:effectExtent l="0" t="0" r="3810" b="4445"/>
                <wp:wrapSquare wrapText="bothSides"/>
                <wp:docPr id="2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35040" cy="1404620"/>
                        </a:xfrm>
                        <a:prstGeom prst="rect">
                          <a:avLst/>
                        </a:prstGeom>
                        <a:solidFill>
                          <a:srgbClr val="FFFFFF"/>
                        </a:solidFill>
                        <a:ln w="9525">
                          <a:noFill/>
                          <a:miter lim="800000"/>
                          <a:headEnd/>
                          <a:tailEnd/>
                        </a:ln>
                      </wps:spPr>
                      <wps:txbx>
                        <w:txbxContent>
                          <w:p w14:paraId="7ABFF912" w14:textId="77777777" w:rsidR="0009101D" w:rsidRPr="002F5498" w:rsidRDefault="0009101D" w:rsidP="0009101D">
                            <w:pPr>
                              <w:rPr>
                                <w:sz w:val="17"/>
                                <w:szCs w:val="17"/>
                              </w:rPr>
                            </w:pPr>
                            <w:r w:rsidRPr="002F5498">
                              <w:rPr>
                                <w:sz w:val="17"/>
                                <w:szCs w:val="17"/>
                              </w:rPr>
                              <w:t>Figure</w:t>
                            </w:r>
                            <w:r>
                              <w:rPr>
                                <w:sz w:val="17"/>
                                <w:szCs w:val="17"/>
                              </w:rPr>
                              <w:t xml:space="preserve"> 9</w:t>
                            </w:r>
                            <w:r w:rsidRPr="002F5498">
                              <w:rPr>
                                <w:sz w:val="17"/>
                                <w:szCs w:val="17"/>
                              </w:rPr>
                              <w:t>: FFT images of 1T – TaS2 in NC phase at:  a) 356.1K   b) 356.4 K   c) 357.2 K   d) 359.10 K</w:t>
                            </w:r>
                            <w:r>
                              <w:rPr>
                                <w:sz w:val="17"/>
                                <w:szCs w:val="17"/>
                              </w:rPr>
                              <w:t>_ obtained at our lab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11DF63A" id="_x0000_s1038" type="#_x0000_t202" style="position:absolute;left:0;text-align:left;margin-left:0;margin-top:222.05pt;width:475.2pt;height:110.6pt;z-index:251702272;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" stroked="f">
                <v:textbox style="mso-fit-shape-to-text:t">
                  <w:txbxContent>
                    <w:p w14:paraId="7ABFF912" w14:textId="77777777" w:rsidR="0009101D" w:rsidRPr="002F5498" w:rsidRDefault="0009101D" w:rsidP="0009101D">
                      <w:pPr>
                        <w:rPr>
                          <w:sz w:val="17"/>
                          <w:szCs w:val="17"/>
                        </w:rPr>
                      </w:pPr>
                      <w:r w:rsidRPr="002F5498">
                        <w:rPr>
                          <w:sz w:val="17"/>
                          <w:szCs w:val="17"/>
                        </w:rPr>
                        <w:t>Figure</w:t>
                      </w:r>
                      <w:r>
                        <w:rPr>
                          <w:sz w:val="17"/>
                          <w:szCs w:val="17"/>
                        </w:rPr>
                        <w:t xml:space="preserve"> 9</w:t>
                      </w:r>
                      <w:r w:rsidRPr="002F5498">
                        <w:rPr>
                          <w:sz w:val="17"/>
                          <w:szCs w:val="17"/>
                        </w:rPr>
                        <w:t>: FFT images of 1T – TaS2 in NC phase at:  a) 356.1K   b) 356.4 K   c) 357.2 K   d) 359.10 K</w:t>
                      </w:r>
                      <w:r>
                        <w:rPr>
                          <w:sz w:val="17"/>
                          <w:szCs w:val="17"/>
                        </w:rPr>
                        <w:t>_ obtained at our lab</w:t>
                      </w:r>
                    </w:p>
                  </w:txbxContent>
                </v:textbox>
                <w10:wrap type="square" anchorx="margin"/>
              </v:shape>
            </w:pict>
          </mc:Fallback>
        </mc:AlternateContent>
      </w:r>
      <w:r>
        <w:rPr>
          <w:noProof/>
        </w:rPr>
        <w:t xml:space="preserve">c) </w:t>
      </w:r>
      <w:r>
        <w:rPr>
          <w:noProof/>
          <w:lang w:val="en-US"/>
        </w:rPr>
        <w:drawing>
          <wp:inline distT="0" distB="0" distL="0" distR="0" wp14:anchorId="27A6E940" wp14:editId="494F04B5">
            <wp:extent cx="2743200" cy="2598670"/>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654" r="860" b="466"/>
                    <a:stretch/>
                  </pic:blipFill>
                  <pic:spPr bwMode="auto">
                    <a:xfrm>
                      <a:off x="0" y="0"/>
                      <a:ext cx="2743200" cy="2598670"/>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d) </w:t>
      </w:r>
      <w:r>
        <w:rPr>
          <w:noProof/>
          <w:lang w:val="en-US"/>
        </w:rPr>
        <w:drawing>
          <wp:inline distT="0" distB="0" distL="0" distR="0" wp14:anchorId="77746007" wp14:editId="4694E94C">
            <wp:extent cx="2743200" cy="2569684"/>
            <wp:effectExtent l="0" t="0" r="0" b="254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596" r="596" b="607"/>
                    <a:stretch/>
                  </pic:blipFill>
                  <pic:spPr bwMode="auto">
                    <a:xfrm>
                      <a:off x="0" y="0"/>
                      <a:ext cx="2743200" cy="2569684"/>
                    </a:xfrm>
                    <a:prstGeom prst="rect">
                      <a:avLst/>
                    </a:prstGeom>
                    <a:ln>
                      <a:noFill/>
                    </a:ln>
                    <a:extLst>
                      <a:ext uri="{53640926-AAD7-44D8-BBD7-CCE9431645EC}">
                        <a14:shadowObscured xmlns:a14="http://schemas.microsoft.com/office/drawing/2010/main"/>
                      </a:ext>
                    </a:extLst>
                  </pic:spPr>
                </pic:pic>
              </a:graphicData>
            </a:graphic>
          </wp:inline>
        </w:drawing>
      </w:r>
    </w:p>
    <w:p w14:paraId="64A3D3EF" w14:textId="06F4C3E6" w:rsidR="0009101D" w:rsidRDefault="0009101D" w:rsidP="0009101D">
      <w:pPr>
        <w:pStyle w:val="Heading4"/>
        <w:numPr>
          <w:ilvl w:val="0"/>
          <w:numId w:val="20"/>
        </w:numPr>
        <w:spacing w:line="480" w:lineRule="auto"/>
        <w:rPr>
          <w:color w:val="auto"/>
          <w:sz w:val="26"/>
          <w:szCs w:val="26"/>
        </w:rPr>
      </w:pPr>
      <w:r w:rsidRPr="000275DF">
        <w:rPr>
          <w:color w:val="auto"/>
          <w:sz w:val="26"/>
          <w:szCs w:val="26"/>
        </w:rPr>
        <w:t xml:space="preserve">Angle between </w:t>
      </w:r>
      <w:r w:rsidR="00E036E2">
        <w:rPr>
          <w:color w:val="auto"/>
          <w:sz w:val="26"/>
          <w:szCs w:val="26"/>
        </w:rPr>
        <w:t>CDW + l</w:t>
      </w:r>
      <w:r w:rsidR="0094502A">
        <w:rPr>
          <w:color w:val="auto"/>
          <w:sz w:val="26"/>
          <w:szCs w:val="26"/>
        </w:rPr>
        <w:t>ow-Wavevector</w:t>
      </w:r>
      <w:r>
        <w:rPr>
          <w:color w:val="auto"/>
          <w:sz w:val="26"/>
          <w:szCs w:val="26"/>
        </w:rPr>
        <w:t xml:space="preserve"> and</w:t>
      </w:r>
      <w:r w:rsidR="00E036E2">
        <w:rPr>
          <w:color w:val="auto"/>
          <w:sz w:val="26"/>
          <w:szCs w:val="26"/>
        </w:rPr>
        <w:t xml:space="preserve"> angle between</w:t>
      </w:r>
      <w:r>
        <w:rPr>
          <w:color w:val="auto"/>
          <w:sz w:val="26"/>
          <w:szCs w:val="26"/>
        </w:rPr>
        <w:t xml:space="preserve"> </w:t>
      </w:r>
      <w:r w:rsidR="00E036E2">
        <w:rPr>
          <w:color w:val="auto"/>
          <w:sz w:val="26"/>
          <w:szCs w:val="26"/>
        </w:rPr>
        <w:t>low-wavevector</w:t>
      </w:r>
      <w:r>
        <w:rPr>
          <w:color w:val="auto"/>
          <w:sz w:val="26"/>
          <w:szCs w:val="26"/>
        </w:rPr>
        <w:t xml:space="preserve"> +  lattice </w:t>
      </w:r>
      <w:r w:rsidRPr="000275DF">
        <w:rPr>
          <w:color w:val="auto"/>
          <w:sz w:val="26"/>
          <w:szCs w:val="26"/>
        </w:rPr>
        <w:t>from 354K to 360K</w:t>
      </w:r>
    </w:p>
    <w:p w14:paraId="7C065AA7" w14:textId="77777777" w:rsidR="0009101D" w:rsidRPr="000275DF" w:rsidRDefault="0009101D" w:rsidP="0009101D">
      <w:pPr>
        <w:spacing w:line="480" w:lineRule="auto"/>
        <w:ind w:firstLine="720"/>
      </w:pPr>
      <w:r>
        <w:t xml:space="preserve">Within the domain, the CDWs are commensurate with the lattice, and between domains the CDW amplitude decreases and the CDW phases change [7]. Up until now, it is unsure of how the domain is formed and what its properties. As the temperature changes, we suspect that the domain might also slowly change its rotation. Because domains form as the material transits from I phase to NC phase, there might be a relationship between them. We test that rate of change through the difference between CDWs and domain to see if there is any relation. </w:t>
      </w:r>
    </w:p>
    <w:p w14:paraId="1AD0A8EA" w14:textId="77777777" w:rsidR="0009101D" w:rsidRDefault="0009101D" w:rsidP="0009101D">
      <w:pPr>
        <w:spacing w:line="480" w:lineRule="auto"/>
        <w:jc w:val="center"/>
      </w:pPr>
      <w:r>
        <w:rPr>
          <w:noProof/>
          <w:lang w:val="en-US"/>
        </w:rPr>
        <w:lastRenderedPageBreak/>
        <mc:AlternateContent>
          <mc:Choice Requires="wps">
            <w:drawing>
              <wp:anchor distT="45720" distB="45720" distL="114300" distR="114300" simplePos="0" relativeHeight="251703296" behindDoc="0" locked="0" layoutInCell="1" allowOverlap="1" wp14:anchorId="59C6F315" wp14:editId="40684ABD">
                <wp:simplePos x="0" y="0"/>
                <wp:positionH relativeFrom="margin">
                  <wp:posOffset>1304925</wp:posOffset>
                </wp:positionH>
                <wp:positionV relativeFrom="paragraph">
                  <wp:posOffset>2798445</wp:posOffset>
                </wp:positionV>
                <wp:extent cx="4050665" cy="285750"/>
                <wp:effectExtent l="0" t="0" r="6985" b="0"/>
                <wp:wrapSquare wrapText="bothSides"/>
                <wp:docPr id="2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50665" cy="285750"/>
                        </a:xfrm>
                        <a:prstGeom prst="rect">
                          <a:avLst/>
                        </a:prstGeom>
                        <a:solidFill>
                          <a:srgbClr val="FFFFFF"/>
                        </a:solidFill>
                        <a:ln w="9525">
                          <a:noFill/>
                          <a:miter lim="800000"/>
                          <a:headEnd/>
                          <a:tailEnd/>
                        </a:ln>
                      </wps:spPr>
                      <wps:txbx>
                        <w:txbxContent>
                          <w:p w14:paraId="31C313F6" w14:textId="77777777" w:rsidR="0009101D" w:rsidRPr="002F5498" w:rsidRDefault="0009101D" w:rsidP="0009101D">
                            <w:pPr>
                              <w:rPr>
                                <w:sz w:val="17"/>
                                <w:szCs w:val="17"/>
                              </w:rPr>
                            </w:pPr>
                            <w:r w:rsidRPr="002F5498">
                              <w:rPr>
                                <w:sz w:val="17"/>
                                <w:szCs w:val="17"/>
                              </w:rPr>
                              <w:t xml:space="preserve">Figure </w:t>
                            </w:r>
                            <w:r>
                              <w:rPr>
                                <w:sz w:val="17"/>
                                <w:szCs w:val="17"/>
                              </w:rPr>
                              <w:t>10</w:t>
                            </w:r>
                            <w:r w:rsidRPr="002F5498">
                              <w:rPr>
                                <w:sz w:val="17"/>
                                <w:szCs w:val="17"/>
                              </w:rPr>
                              <w:t>: The angle difference between CDW and</w:t>
                            </w:r>
                            <w:r>
                              <w:rPr>
                                <w:sz w:val="17"/>
                                <w:szCs w:val="17"/>
                              </w:rPr>
                              <w:t xml:space="preserve"> domain </w:t>
                            </w:r>
                            <w:r w:rsidRPr="002F5498">
                              <w:rPr>
                                <w:sz w:val="17"/>
                                <w:szCs w:val="17"/>
                              </w:rPr>
                              <w:t>against temperature</w:t>
                            </w:r>
                          </w:p>
                          <w:p w14:paraId="23E197EA" w14:textId="77777777" w:rsidR="0009101D" w:rsidRDefault="0009101D" w:rsidP="0009101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C6F315" id="_x0000_s1039" type="#_x0000_t202" style="position:absolute;left:0;text-align:left;margin-left:102.75pt;margin-top:220.35pt;width:318.95pt;height:22.5pt;z-index:2517032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" stroked="f">
                <v:textbox>
                  <w:txbxContent>
                    <w:p w14:paraId="31C313F6" w14:textId="77777777" w:rsidR="0009101D" w:rsidRPr="002F5498" w:rsidRDefault="0009101D" w:rsidP="0009101D">
                      <w:pPr>
                        <w:rPr>
                          <w:sz w:val="17"/>
                          <w:szCs w:val="17"/>
                        </w:rPr>
                      </w:pPr>
                      <w:r w:rsidRPr="002F5498">
                        <w:rPr>
                          <w:sz w:val="17"/>
                          <w:szCs w:val="17"/>
                        </w:rPr>
                        <w:t xml:space="preserve">Figure </w:t>
                      </w:r>
                      <w:r>
                        <w:rPr>
                          <w:sz w:val="17"/>
                          <w:szCs w:val="17"/>
                        </w:rPr>
                        <w:t>10</w:t>
                      </w:r>
                      <w:r w:rsidRPr="002F5498">
                        <w:rPr>
                          <w:sz w:val="17"/>
                          <w:szCs w:val="17"/>
                        </w:rPr>
                        <w:t>: The angle difference between CDW and</w:t>
                      </w:r>
                      <w:r>
                        <w:rPr>
                          <w:sz w:val="17"/>
                          <w:szCs w:val="17"/>
                        </w:rPr>
                        <w:t xml:space="preserve"> domain </w:t>
                      </w:r>
                      <w:r w:rsidRPr="002F5498">
                        <w:rPr>
                          <w:sz w:val="17"/>
                          <w:szCs w:val="17"/>
                        </w:rPr>
                        <w:t>against temperature</w:t>
                      </w:r>
                    </w:p>
                    <w:p w14:paraId="23E197EA" w14:textId="77777777" w:rsidR="0009101D" w:rsidRDefault="0009101D" w:rsidP="0009101D"/>
                  </w:txbxContent>
                </v:textbox>
                <w10:wrap type="square" anchorx="margin"/>
              </v:shape>
            </w:pict>
          </mc:Fallback>
        </mc:AlternateContent>
      </w:r>
      <w:r>
        <w:rPr>
          <w:noProof/>
          <w:lang w:val="en-US"/>
        </w:rPr>
        <w:drawing>
          <wp:inline distT="0" distB="0" distL="0" distR="0" wp14:anchorId="7C0813E4" wp14:editId="57E89E5A">
            <wp:extent cx="4572000" cy="2651760"/>
            <wp:effectExtent l="0" t="0" r="0" b="15240"/>
            <wp:docPr id="4" name="Chart 4">
              <a:extLst xmlns:a="http://schemas.openxmlformats.org/drawingml/2006/main">
                <a:ext uri="{FF2B5EF4-FFF2-40B4-BE49-F238E27FC236}">
                  <a16:creationId xmlns:a16="http://schemas.microsoft.com/office/drawing/2014/main" id="{A2222CC3-20FC-451C-AAA3-8E46EC85D1E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p>
    <w:p w14:paraId="51ECD061" w14:textId="77777777" w:rsidR="0009101D" w:rsidRDefault="0009101D" w:rsidP="0009101D">
      <w:pPr>
        <w:spacing w:line="480" w:lineRule="auto"/>
      </w:pPr>
    </w:p>
    <w:p w14:paraId="48CDEB03" w14:textId="333AEECA" w:rsidR="0009101D" w:rsidRDefault="00E036E2" w:rsidP="0009101D">
      <w:pPr>
        <w:spacing w:line="480" w:lineRule="auto"/>
      </w:pPr>
      <w:r>
        <w:rPr>
          <w:noProof/>
          <w:lang w:val="en-US"/>
        </w:rPr>
        <mc:AlternateContent>
          <mc:Choice Requires="wps">
            <w:drawing>
              <wp:anchor distT="45720" distB="45720" distL="114300" distR="114300" simplePos="0" relativeHeight="251704320" behindDoc="0" locked="0" layoutInCell="1" allowOverlap="1" wp14:anchorId="002A37A8" wp14:editId="66625A4C">
                <wp:simplePos x="0" y="0"/>
                <wp:positionH relativeFrom="margin">
                  <wp:align>center</wp:align>
                </wp:positionH>
                <wp:positionV relativeFrom="paragraph">
                  <wp:posOffset>4848587</wp:posOffset>
                </wp:positionV>
                <wp:extent cx="6090285" cy="274320"/>
                <wp:effectExtent l="0" t="0" r="5715" b="0"/>
                <wp:wrapSquare wrapText="bothSides"/>
                <wp:docPr id="2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90285" cy="274320"/>
                        </a:xfrm>
                        <a:prstGeom prst="rect">
                          <a:avLst/>
                        </a:prstGeom>
                        <a:solidFill>
                          <a:srgbClr val="FFFFFF"/>
                        </a:solidFill>
                        <a:ln w="9525">
                          <a:noFill/>
                          <a:miter lim="800000"/>
                          <a:headEnd/>
                          <a:tailEnd/>
                        </a:ln>
                      </wps:spPr>
                      <wps:txbx>
                        <w:txbxContent>
                          <w:p w14:paraId="208DB3CB" w14:textId="77777777" w:rsidR="0009101D" w:rsidRPr="004B0B3F" w:rsidRDefault="0009101D" w:rsidP="0009101D">
                            <w:pPr>
                              <w:spacing w:line="480" w:lineRule="auto"/>
                              <w:jc w:val="center"/>
                              <w:rPr>
                                <w:sz w:val="17"/>
                                <w:szCs w:val="17"/>
                              </w:rPr>
                            </w:pPr>
                            <w:r w:rsidRPr="004B0B3F">
                              <w:rPr>
                                <w:sz w:val="17"/>
                                <w:szCs w:val="17"/>
                              </w:rPr>
                              <w:t xml:space="preserve">Table 2: A few data relating to domain’s wavelength and angle difference with lattice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2A37A8" id="_x0000_s1040" type="#_x0000_t202" style="position:absolute;margin-left:0;margin-top:381.8pt;width:479.55pt;height:21.6pt;z-index:25170432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" stroked="f">
                <v:textbox>
                  <w:txbxContent>
                    <w:p w14:paraId="208DB3CB" w14:textId="77777777" w:rsidR="0009101D" w:rsidRPr="004B0B3F" w:rsidRDefault="0009101D" w:rsidP="0009101D">
                      <w:pPr>
                        <w:spacing w:line="480" w:lineRule="auto"/>
                        <w:jc w:val="center"/>
                        <w:rPr>
                          <w:sz w:val="17"/>
                          <w:szCs w:val="17"/>
                        </w:rPr>
                      </w:pPr>
                      <w:r w:rsidRPr="004B0B3F">
                        <w:rPr>
                          <w:sz w:val="17"/>
                          <w:szCs w:val="17"/>
                        </w:rPr>
                        <w:t xml:space="preserve">Table 2: A few data relating to domain’s wavelength and angle difference with lattice </w:t>
                      </w:r>
                    </w:p>
                  </w:txbxContent>
                </v:textbox>
                <w10:wrap type="square" anchorx="margin"/>
              </v:shape>
            </w:pict>
          </mc:Fallback>
        </mc:AlternateContent>
      </w:r>
      <w:r w:rsidR="0094502A">
        <w:t xml:space="preserve">The huge gap between 300 – 354K exists because in our lab data, there is no obvious low-wavevector in the FFT image. </w:t>
      </w:r>
      <w:r w:rsidR="0009101D">
        <w:t>There are several conclusions from the graphs and from the FFT images: the angle difference shows is unbiased with the temperature due to the random distribution of the data</w:t>
      </w:r>
      <w:r w:rsidR="0094502A">
        <w:t xml:space="preserve">, </w:t>
      </w:r>
      <w:r w:rsidR="0009101D">
        <w:t xml:space="preserve">the </w:t>
      </w:r>
      <w:r w:rsidR="0094502A">
        <w:t>low-wavevector</w:t>
      </w:r>
      <w:commentRangeStart w:id="35"/>
      <w:r w:rsidR="0009101D">
        <w:t xml:space="preserve"> </w:t>
      </w:r>
      <w:commentRangeEnd w:id="35"/>
      <w:r w:rsidR="00E1703A">
        <w:rPr>
          <w:rStyle w:val="CommentReference"/>
        </w:rPr>
        <w:commentReference w:id="35"/>
      </w:r>
      <w:r w:rsidR="0009101D">
        <w:t>formation only preferred at some temperature</w:t>
      </w:r>
      <w:r w:rsidR="0094502A">
        <w:t xml:space="preserve">; and there might only be a clear angle difference between the at 300K and 354K but not within similar temperate range between warming/cooling. To create a more reliable graph, we should try to further investigate to see if there is low-wavevector formation between 300K and 354K. </w:t>
      </w:r>
      <w:r w:rsidR="0009101D">
        <w:t xml:space="preserve"> From the data that used to graph figure 10, the material is in NC phase. Moreover, there are significantly less domain appearance in the cooling process. It might come from that </w:t>
      </w:r>
      <w:r w:rsidR="0094502A">
        <w:t>low-wavevector</w:t>
      </w:r>
      <w:r w:rsidR="0009101D">
        <w:t xml:space="preserve"> formation has a preferred temperature range that happens in the warming process. Or it can be that we lacks of information during the cooling process.</w:t>
      </w:r>
      <w:r w:rsidR="0094502A">
        <w:t xml:space="preserve">  </w:t>
      </w:r>
    </w:p>
    <w:tbl>
      <w:tblPr>
        <w:tblStyle w:val="TableGrid"/>
        <w:tblW w:w="10165" w:type="dxa"/>
        <w:jc w:val="center"/>
        <w:tblLook w:val="04A0" w:firstRow="1" w:lastRow="0" w:firstColumn="1" w:lastColumn="0" w:noHBand="0" w:noVBand="1"/>
      </w:tblPr>
      <w:tblGrid>
        <w:gridCol w:w="840"/>
        <w:gridCol w:w="1765"/>
        <w:gridCol w:w="2070"/>
        <w:gridCol w:w="5490"/>
      </w:tblGrid>
      <w:tr w:rsidR="0009101D" w:rsidRPr="004B0B3F" w14:paraId="095134ED" w14:textId="77777777" w:rsidTr="0094502A">
        <w:trPr>
          <w:trHeight w:hRule="exact" w:val="288"/>
          <w:jc w:val="center"/>
        </w:trPr>
        <w:tc>
          <w:tcPr>
            <w:tcW w:w="840" w:type="dxa"/>
          </w:tcPr>
          <w:p w14:paraId="1EBDA842" w14:textId="77777777" w:rsidR="0009101D" w:rsidRPr="004B0B3F" w:rsidRDefault="0009101D" w:rsidP="004703FB">
            <w:pPr>
              <w:spacing w:line="480" w:lineRule="auto"/>
              <w:rPr>
                <w:rFonts w:ascii="Calibri" w:eastAsia="Times New Roman" w:hAnsi="Calibri" w:cs="Calibri"/>
                <w:color w:val="000000"/>
                <w:lang w:val="en-US" w:eastAsia="ja-JP"/>
              </w:rPr>
            </w:pPr>
            <w:commentRangeStart w:id="36"/>
          </w:p>
        </w:tc>
        <w:tc>
          <w:tcPr>
            <w:tcW w:w="1765" w:type="dxa"/>
          </w:tcPr>
          <w:p w14:paraId="6CECC178" w14:textId="77777777" w:rsidR="0009101D" w:rsidRPr="004B0B3F" w:rsidRDefault="0009101D" w:rsidP="004703FB">
            <w:pPr>
              <w:spacing w:line="480" w:lineRule="auto"/>
              <w:rPr>
                <w:rFonts w:ascii="Calibri" w:eastAsia="Times New Roman" w:hAnsi="Calibri" w:cs="Calibri"/>
                <w:color w:val="000000"/>
                <w:lang w:val="en-US" w:eastAsia="ja-JP"/>
              </w:rPr>
            </w:pPr>
            <w:r w:rsidRPr="004B0B3F">
              <w:rPr>
                <w:rFonts w:ascii="Calibri" w:eastAsia="Times New Roman" w:hAnsi="Calibri" w:cs="Calibri"/>
                <w:color w:val="000000"/>
                <w:lang w:val="en-US" w:eastAsia="ja-JP"/>
              </w:rPr>
              <w:t xml:space="preserve">Temperature </w:t>
            </w:r>
            <w:r>
              <w:rPr>
                <w:rFonts w:ascii="Calibri" w:eastAsia="Times New Roman" w:hAnsi="Calibri" w:cs="Calibri"/>
                <w:color w:val="000000"/>
                <w:lang w:val="en-US" w:eastAsia="ja-JP"/>
              </w:rPr>
              <w:t>(K)</w:t>
            </w:r>
          </w:p>
        </w:tc>
        <w:tc>
          <w:tcPr>
            <w:tcW w:w="2070" w:type="dxa"/>
            <w:noWrap/>
            <w:hideMark/>
          </w:tcPr>
          <w:p w14:paraId="51C6FC19" w14:textId="3D376C93" w:rsidR="0009101D" w:rsidRPr="004B0B3F" w:rsidRDefault="0009101D" w:rsidP="004703FB">
            <w:pPr>
              <w:spacing w:line="480" w:lineRule="auto"/>
              <w:rPr>
                <w:rFonts w:ascii="Calibri" w:eastAsia="Times New Roman" w:hAnsi="Calibri" w:cs="Calibri"/>
                <w:color w:val="000000"/>
                <w:lang w:val="en-US" w:eastAsia="ja-JP"/>
              </w:rPr>
            </w:pPr>
            <w:r>
              <w:rPr>
                <w:rFonts w:ascii="Calibri" w:eastAsia="Times New Roman" w:hAnsi="Calibri" w:cs="Calibri"/>
                <w:color w:val="000000"/>
                <w:lang w:val="en-US" w:eastAsia="ja-JP"/>
              </w:rPr>
              <w:t>W</w:t>
            </w:r>
            <w:r w:rsidRPr="004B0B3F">
              <w:rPr>
                <w:rFonts w:ascii="Calibri" w:eastAsia="Times New Roman" w:hAnsi="Calibri" w:cs="Calibri"/>
                <w:color w:val="000000"/>
                <w:lang w:val="en-US" w:eastAsia="ja-JP"/>
              </w:rPr>
              <w:t xml:space="preserve">avelength </w:t>
            </w:r>
            <w:r>
              <w:rPr>
                <w:rFonts w:ascii="Calibri" w:eastAsia="Times New Roman" w:hAnsi="Calibri" w:cs="Calibri"/>
                <w:color w:val="000000"/>
                <w:lang w:val="en-US" w:eastAsia="ja-JP"/>
              </w:rPr>
              <w:t xml:space="preserve">( </w:t>
            </w:r>
            <m:oMath>
              <m:acc>
                <m:accPr>
                  <m:chr m:val="̇"/>
                  <m:ctrlPr>
                    <w:rPr>
                      <w:rFonts w:ascii="Cambria Math" w:eastAsia="Times New Roman" w:hAnsi="Cambria Math" w:cs="Calibri"/>
                      <w:i/>
                      <w:color w:val="000000"/>
                      <w:lang w:val="en-US" w:eastAsia="ja-JP"/>
                    </w:rPr>
                  </m:ctrlPr>
                </m:accPr>
                <m:e>
                  <m:r>
                    <w:rPr>
                      <w:rFonts w:ascii="Cambria Math" w:eastAsia="Times New Roman" w:hAnsi="Cambria Math" w:cs="Calibri"/>
                      <w:color w:val="000000"/>
                      <w:lang w:val="en-US" w:eastAsia="ja-JP"/>
                    </w:rPr>
                    <m:t>A</m:t>
                  </m:r>
                </m:e>
              </m:acc>
              <m:r>
                <w:rPr>
                  <w:rFonts w:ascii="Cambria Math" w:eastAsia="Times New Roman" w:hAnsi="Cambria Math" w:cs="Calibri"/>
                  <w:color w:val="000000"/>
                  <w:lang w:val="en-US" w:eastAsia="ja-JP"/>
                </w:rPr>
                <m:t xml:space="preserve"> )</m:t>
              </m:r>
            </m:oMath>
          </w:p>
        </w:tc>
        <w:tc>
          <w:tcPr>
            <w:tcW w:w="5490" w:type="dxa"/>
            <w:noWrap/>
            <w:hideMark/>
          </w:tcPr>
          <w:p w14:paraId="59C22D50" w14:textId="723BB653" w:rsidR="0009101D" w:rsidRPr="004B0B3F" w:rsidRDefault="0009101D" w:rsidP="004703FB">
            <w:pPr>
              <w:spacing w:line="480" w:lineRule="auto"/>
              <w:rPr>
                <w:rFonts w:ascii="Calibri" w:eastAsia="Times New Roman" w:hAnsi="Calibri" w:cs="Calibri"/>
                <w:color w:val="000000"/>
                <w:lang w:val="en-US" w:eastAsia="ja-JP"/>
              </w:rPr>
            </w:pPr>
            <w:r w:rsidRPr="004B0B3F">
              <w:rPr>
                <w:rFonts w:ascii="Calibri" w:eastAsia="Times New Roman" w:hAnsi="Calibri" w:cs="Calibri"/>
                <w:color w:val="000000"/>
                <w:lang w:val="en-US" w:eastAsia="ja-JP"/>
              </w:rPr>
              <w:t xml:space="preserve">Angle difference </w:t>
            </w:r>
            <w:r w:rsidR="0094502A">
              <w:rPr>
                <w:rFonts w:ascii="Calibri" w:eastAsia="Times New Roman" w:hAnsi="Calibri" w:cs="Calibri"/>
                <w:color w:val="000000"/>
                <w:lang w:val="en-US" w:eastAsia="ja-JP"/>
              </w:rPr>
              <w:t>atomic</w:t>
            </w:r>
            <w:r w:rsidRPr="004B0B3F">
              <w:rPr>
                <w:rFonts w:ascii="Calibri" w:eastAsia="Times New Roman" w:hAnsi="Calibri" w:cs="Calibri"/>
                <w:color w:val="000000"/>
                <w:lang w:val="en-US" w:eastAsia="ja-JP"/>
              </w:rPr>
              <w:t xml:space="preserve"> lattice</w:t>
            </w:r>
            <w:r>
              <w:rPr>
                <w:rFonts w:ascii="Calibri" w:eastAsia="Times New Roman" w:hAnsi="Calibri" w:cs="Calibri"/>
                <w:color w:val="000000"/>
                <w:lang w:val="en-US" w:eastAsia="ja-JP"/>
              </w:rPr>
              <w:t xml:space="preserve"> </w:t>
            </w:r>
            <w:r w:rsidR="0094502A">
              <w:rPr>
                <w:rFonts w:ascii="Calibri" w:eastAsia="Times New Roman" w:hAnsi="Calibri" w:cs="Calibri"/>
                <w:color w:val="000000"/>
                <w:lang w:val="en-US" w:eastAsia="ja-JP"/>
              </w:rPr>
              <w:t xml:space="preserve">and low-wavevector </w:t>
            </w:r>
            <w:r>
              <w:rPr>
                <w:rFonts w:ascii="Calibri" w:eastAsia="Times New Roman" w:hAnsi="Calibri" w:cs="Calibri"/>
                <w:color w:val="000000"/>
                <w:lang w:val="en-US" w:eastAsia="ja-JP"/>
              </w:rPr>
              <w:t>(deg)</w:t>
            </w:r>
            <w:commentRangeEnd w:id="36"/>
            <w:r w:rsidR="00F26E80">
              <w:rPr>
                <w:rStyle w:val="CommentReference"/>
              </w:rPr>
              <w:commentReference w:id="36"/>
            </w:r>
          </w:p>
        </w:tc>
      </w:tr>
      <w:tr w:rsidR="0009101D" w:rsidRPr="004B0B3F" w14:paraId="45787497" w14:textId="77777777" w:rsidTr="0094502A">
        <w:trPr>
          <w:trHeight w:hRule="exact" w:val="288"/>
          <w:jc w:val="center"/>
        </w:trPr>
        <w:tc>
          <w:tcPr>
            <w:tcW w:w="840" w:type="dxa"/>
            <w:vAlign w:val="bottom"/>
          </w:tcPr>
          <w:p w14:paraId="0B6819EE" w14:textId="77777777" w:rsidR="0009101D" w:rsidRPr="004B0B3F" w:rsidRDefault="0009101D" w:rsidP="004703FB">
            <w:pPr>
              <w:spacing w:line="480" w:lineRule="auto"/>
              <w:jc w:val="center"/>
              <w:rPr>
                <w:rFonts w:ascii="Calibri" w:eastAsia="Times New Roman" w:hAnsi="Calibri" w:cs="Calibri"/>
                <w:color w:val="000000"/>
                <w:lang w:val="en-US" w:eastAsia="ja-JP"/>
              </w:rPr>
            </w:pPr>
            <w:r>
              <w:rPr>
                <w:rFonts w:ascii="Calibri" w:eastAsia="Times New Roman" w:hAnsi="Calibri" w:cs="Calibri"/>
                <w:color w:val="000000"/>
                <w:lang w:val="en-US" w:eastAsia="ja-JP"/>
              </w:rPr>
              <w:t>#960</w:t>
            </w:r>
          </w:p>
        </w:tc>
        <w:tc>
          <w:tcPr>
            <w:tcW w:w="1765" w:type="dxa"/>
            <w:vAlign w:val="bottom"/>
          </w:tcPr>
          <w:p w14:paraId="33B76AEC" w14:textId="77777777" w:rsidR="0009101D" w:rsidRPr="004B0B3F" w:rsidRDefault="0009101D" w:rsidP="004703FB">
            <w:pPr>
              <w:spacing w:line="480" w:lineRule="auto"/>
              <w:jc w:val="center"/>
              <w:rPr>
                <w:rFonts w:ascii="Calibri" w:eastAsia="Times New Roman" w:hAnsi="Calibri" w:cs="Calibri"/>
                <w:color w:val="000000"/>
                <w:lang w:val="en-US" w:eastAsia="ja-JP"/>
              </w:rPr>
            </w:pPr>
            <w:r w:rsidRPr="004B0B3F">
              <w:rPr>
                <w:rFonts w:ascii="Calibri" w:eastAsia="Times New Roman" w:hAnsi="Calibri" w:cs="Calibri"/>
                <w:color w:val="000000"/>
                <w:lang w:val="en-US" w:eastAsia="ja-JP"/>
              </w:rPr>
              <w:t>294.3</w:t>
            </w:r>
          </w:p>
        </w:tc>
        <w:tc>
          <w:tcPr>
            <w:tcW w:w="2070" w:type="dxa"/>
            <w:noWrap/>
            <w:vAlign w:val="bottom"/>
            <w:hideMark/>
          </w:tcPr>
          <w:p w14:paraId="1E8DA0B3" w14:textId="77777777" w:rsidR="0009101D" w:rsidRPr="004B0B3F" w:rsidRDefault="0009101D" w:rsidP="004703FB">
            <w:pPr>
              <w:spacing w:line="480" w:lineRule="auto"/>
              <w:jc w:val="center"/>
              <w:rPr>
                <w:rFonts w:ascii="Calibri" w:eastAsia="Times New Roman" w:hAnsi="Calibri" w:cs="Calibri"/>
                <w:color w:val="000000"/>
                <w:lang w:val="en-US" w:eastAsia="ja-JP"/>
              </w:rPr>
            </w:pPr>
            <w:r>
              <w:rPr>
                <w:rFonts w:ascii="Calibri" w:eastAsia="Times New Roman" w:hAnsi="Calibri" w:cs="Calibri"/>
                <w:color w:val="000000"/>
                <w:lang w:val="en-US" w:eastAsia="ja-JP"/>
              </w:rPr>
              <w:t>69.93</w:t>
            </w:r>
          </w:p>
        </w:tc>
        <w:tc>
          <w:tcPr>
            <w:tcW w:w="5490" w:type="dxa"/>
            <w:noWrap/>
            <w:vAlign w:val="bottom"/>
            <w:hideMark/>
          </w:tcPr>
          <w:p w14:paraId="3A5AB903" w14:textId="42F7C049" w:rsidR="0009101D" w:rsidRPr="004B0B3F" w:rsidRDefault="0009101D" w:rsidP="004703FB">
            <w:pPr>
              <w:spacing w:line="480" w:lineRule="auto"/>
              <w:jc w:val="center"/>
              <w:rPr>
                <w:rFonts w:ascii="Calibri" w:eastAsia="Times New Roman" w:hAnsi="Calibri" w:cs="Calibri"/>
                <w:color w:val="000000"/>
                <w:lang w:val="en-US" w:eastAsia="ja-JP"/>
              </w:rPr>
            </w:pPr>
            <w:r w:rsidRPr="004B0B3F">
              <w:rPr>
                <w:rFonts w:ascii="Calibri" w:eastAsia="Times New Roman" w:hAnsi="Calibri" w:cs="Calibri"/>
                <w:color w:val="000000"/>
                <w:lang w:val="en-US" w:eastAsia="ja-JP"/>
              </w:rPr>
              <w:t>7</w:t>
            </w:r>
          </w:p>
        </w:tc>
      </w:tr>
      <w:tr w:rsidR="0009101D" w:rsidRPr="004B0B3F" w14:paraId="140080FF" w14:textId="77777777" w:rsidTr="0094502A">
        <w:trPr>
          <w:trHeight w:hRule="exact" w:val="288"/>
          <w:jc w:val="center"/>
        </w:trPr>
        <w:tc>
          <w:tcPr>
            <w:tcW w:w="840" w:type="dxa"/>
            <w:vAlign w:val="bottom"/>
          </w:tcPr>
          <w:p w14:paraId="391DB027" w14:textId="77777777" w:rsidR="0009101D" w:rsidRPr="004B0B3F" w:rsidRDefault="0009101D" w:rsidP="004703FB">
            <w:pPr>
              <w:spacing w:line="480" w:lineRule="auto"/>
              <w:jc w:val="center"/>
              <w:rPr>
                <w:rFonts w:ascii="Calibri" w:eastAsia="Times New Roman" w:hAnsi="Calibri" w:cs="Calibri"/>
                <w:color w:val="000000"/>
                <w:lang w:val="en-US" w:eastAsia="ja-JP"/>
              </w:rPr>
            </w:pPr>
            <w:r>
              <w:rPr>
                <w:rFonts w:ascii="Calibri" w:eastAsia="Times New Roman" w:hAnsi="Calibri" w:cs="Calibri"/>
                <w:color w:val="000000"/>
                <w:lang w:val="en-US" w:eastAsia="ja-JP"/>
              </w:rPr>
              <w:t>#554</w:t>
            </w:r>
          </w:p>
        </w:tc>
        <w:tc>
          <w:tcPr>
            <w:tcW w:w="1765" w:type="dxa"/>
            <w:vAlign w:val="bottom"/>
          </w:tcPr>
          <w:p w14:paraId="42FBA634" w14:textId="77777777" w:rsidR="0009101D" w:rsidRPr="004B0B3F" w:rsidRDefault="0009101D" w:rsidP="004703FB">
            <w:pPr>
              <w:spacing w:line="480" w:lineRule="auto"/>
              <w:jc w:val="center"/>
              <w:rPr>
                <w:rFonts w:ascii="Calibri" w:eastAsia="Times New Roman" w:hAnsi="Calibri" w:cs="Calibri"/>
                <w:color w:val="000000"/>
                <w:lang w:val="en-US" w:eastAsia="ja-JP"/>
              </w:rPr>
            </w:pPr>
            <w:r w:rsidRPr="004B0B3F">
              <w:rPr>
                <w:rFonts w:ascii="Calibri" w:eastAsia="Times New Roman" w:hAnsi="Calibri" w:cs="Calibri"/>
                <w:color w:val="000000"/>
                <w:lang w:val="en-US" w:eastAsia="ja-JP"/>
              </w:rPr>
              <w:t>294.3</w:t>
            </w:r>
          </w:p>
        </w:tc>
        <w:tc>
          <w:tcPr>
            <w:tcW w:w="2070" w:type="dxa"/>
            <w:noWrap/>
            <w:vAlign w:val="bottom"/>
            <w:hideMark/>
          </w:tcPr>
          <w:p w14:paraId="4B23F128" w14:textId="77777777" w:rsidR="0009101D" w:rsidRPr="004B0B3F" w:rsidRDefault="0009101D" w:rsidP="004703FB">
            <w:pPr>
              <w:spacing w:line="480" w:lineRule="auto"/>
              <w:jc w:val="center"/>
              <w:rPr>
                <w:rFonts w:ascii="Calibri" w:eastAsia="Times New Roman" w:hAnsi="Calibri" w:cs="Calibri"/>
                <w:color w:val="000000"/>
                <w:lang w:val="en-US" w:eastAsia="ja-JP"/>
              </w:rPr>
            </w:pPr>
            <w:r>
              <w:rPr>
                <w:rFonts w:ascii="Calibri" w:eastAsia="Times New Roman" w:hAnsi="Calibri" w:cs="Calibri"/>
                <w:color w:val="000000"/>
                <w:lang w:val="en-US" w:eastAsia="ja-JP"/>
              </w:rPr>
              <w:t>72.2</w:t>
            </w:r>
          </w:p>
        </w:tc>
        <w:tc>
          <w:tcPr>
            <w:tcW w:w="5490" w:type="dxa"/>
            <w:noWrap/>
            <w:vAlign w:val="bottom"/>
            <w:hideMark/>
          </w:tcPr>
          <w:p w14:paraId="3CE76452" w14:textId="17947FE3" w:rsidR="0009101D" w:rsidRPr="004B0B3F" w:rsidRDefault="0009101D" w:rsidP="004703FB">
            <w:pPr>
              <w:spacing w:line="480" w:lineRule="auto"/>
              <w:jc w:val="center"/>
              <w:rPr>
                <w:rFonts w:ascii="Calibri" w:eastAsia="Times New Roman" w:hAnsi="Calibri" w:cs="Calibri"/>
                <w:color w:val="000000"/>
                <w:lang w:val="en-US" w:eastAsia="ja-JP"/>
              </w:rPr>
            </w:pPr>
            <w:r w:rsidRPr="004B0B3F">
              <w:rPr>
                <w:rFonts w:ascii="Calibri" w:eastAsia="Times New Roman" w:hAnsi="Calibri" w:cs="Calibri"/>
                <w:color w:val="000000"/>
                <w:lang w:val="en-US" w:eastAsia="ja-JP"/>
              </w:rPr>
              <w:t>6.2</w:t>
            </w:r>
          </w:p>
        </w:tc>
      </w:tr>
      <w:tr w:rsidR="0009101D" w:rsidRPr="004B0B3F" w14:paraId="208E7025" w14:textId="77777777" w:rsidTr="0094502A">
        <w:trPr>
          <w:trHeight w:hRule="exact" w:val="288"/>
          <w:jc w:val="center"/>
        </w:trPr>
        <w:tc>
          <w:tcPr>
            <w:tcW w:w="840" w:type="dxa"/>
            <w:vAlign w:val="bottom"/>
          </w:tcPr>
          <w:p w14:paraId="72617CFE" w14:textId="77777777" w:rsidR="0009101D" w:rsidRPr="004B0B3F" w:rsidRDefault="0009101D" w:rsidP="004703FB">
            <w:pPr>
              <w:spacing w:line="480" w:lineRule="auto"/>
              <w:jc w:val="center"/>
              <w:rPr>
                <w:rFonts w:ascii="Calibri" w:eastAsia="Times New Roman" w:hAnsi="Calibri" w:cs="Calibri"/>
                <w:color w:val="000000"/>
                <w:lang w:val="en-US" w:eastAsia="ja-JP"/>
              </w:rPr>
            </w:pPr>
            <w:r>
              <w:rPr>
                <w:rFonts w:ascii="Calibri" w:eastAsia="Times New Roman" w:hAnsi="Calibri" w:cs="Calibri"/>
                <w:color w:val="000000"/>
                <w:lang w:val="en-US" w:eastAsia="ja-JP"/>
              </w:rPr>
              <w:t>#1372</w:t>
            </w:r>
          </w:p>
        </w:tc>
        <w:tc>
          <w:tcPr>
            <w:tcW w:w="1765" w:type="dxa"/>
            <w:vAlign w:val="bottom"/>
          </w:tcPr>
          <w:p w14:paraId="21050B9E" w14:textId="77777777" w:rsidR="0009101D" w:rsidRPr="004B0B3F" w:rsidRDefault="0009101D" w:rsidP="004703FB">
            <w:pPr>
              <w:spacing w:line="480" w:lineRule="auto"/>
              <w:jc w:val="center"/>
              <w:rPr>
                <w:rFonts w:ascii="Calibri" w:eastAsia="Times New Roman" w:hAnsi="Calibri" w:cs="Calibri"/>
                <w:color w:val="000000"/>
                <w:lang w:val="en-US" w:eastAsia="ja-JP"/>
              </w:rPr>
            </w:pPr>
            <w:r w:rsidRPr="004B0B3F">
              <w:rPr>
                <w:rFonts w:ascii="Calibri" w:eastAsia="Times New Roman" w:hAnsi="Calibri" w:cs="Calibri"/>
                <w:color w:val="000000"/>
                <w:lang w:val="en-US" w:eastAsia="ja-JP"/>
              </w:rPr>
              <w:t>300</w:t>
            </w:r>
          </w:p>
        </w:tc>
        <w:tc>
          <w:tcPr>
            <w:tcW w:w="2070" w:type="dxa"/>
            <w:noWrap/>
            <w:vAlign w:val="bottom"/>
            <w:hideMark/>
          </w:tcPr>
          <w:p w14:paraId="599B833D" w14:textId="77777777" w:rsidR="0009101D" w:rsidRPr="004B0B3F" w:rsidRDefault="0009101D" w:rsidP="004703FB">
            <w:pPr>
              <w:spacing w:line="480" w:lineRule="auto"/>
              <w:jc w:val="center"/>
              <w:rPr>
                <w:rFonts w:ascii="Calibri" w:eastAsia="Times New Roman" w:hAnsi="Calibri" w:cs="Calibri"/>
                <w:color w:val="000000"/>
                <w:lang w:val="en-US" w:eastAsia="ja-JP"/>
              </w:rPr>
            </w:pPr>
            <w:r w:rsidRPr="004B0B3F">
              <w:rPr>
                <w:rFonts w:ascii="Calibri" w:eastAsia="Times New Roman" w:hAnsi="Calibri" w:cs="Calibri"/>
                <w:color w:val="000000"/>
                <w:lang w:val="en-US" w:eastAsia="ja-JP"/>
              </w:rPr>
              <w:t>64.9</w:t>
            </w:r>
          </w:p>
        </w:tc>
        <w:tc>
          <w:tcPr>
            <w:tcW w:w="5490" w:type="dxa"/>
            <w:noWrap/>
            <w:vAlign w:val="bottom"/>
            <w:hideMark/>
          </w:tcPr>
          <w:p w14:paraId="3E06A901" w14:textId="77777777" w:rsidR="0009101D" w:rsidRPr="004B0B3F" w:rsidRDefault="0009101D" w:rsidP="004703FB">
            <w:pPr>
              <w:spacing w:line="480" w:lineRule="auto"/>
              <w:jc w:val="center"/>
              <w:rPr>
                <w:rFonts w:ascii="Calibri" w:eastAsia="Times New Roman" w:hAnsi="Calibri" w:cs="Calibri"/>
                <w:color w:val="000000"/>
                <w:lang w:val="en-US" w:eastAsia="ja-JP"/>
              </w:rPr>
            </w:pPr>
            <w:r w:rsidRPr="004B0B3F">
              <w:rPr>
                <w:rFonts w:ascii="Calibri" w:eastAsia="Times New Roman" w:hAnsi="Calibri" w:cs="Calibri"/>
                <w:color w:val="000000"/>
                <w:lang w:val="en-US" w:eastAsia="ja-JP"/>
              </w:rPr>
              <w:t>6</w:t>
            </w:r>
          </w:p>
        </w:tc>
      </w:tr>
      <w:tr w:rsidR="0009101D" w:rsidRPr="004B0B3F" w14:paraId="5B31BE4D" w14:textId="77777777" w:rsidTr="0094502A">
        <w:trPr>
          <w:trHeight w:hRule="exact" w:val="288"/>
          <w:jc w:val="center"/>
        </w:trPr>
        <w:tc>
          <w:tcPr>
            <w:tcW w:w="840" w:type="dxa"/>
            <w:vAlign w:val="bottom"/>
          </w:tcPr>
          <w:p w14:paraId="1370FAAF" w14:textId="77777777" w:rsidR="0009101D" w:rsidRPr="004B0B3F" w:rsidRDefault="0009101D" w:rsidP="004703FB">
            <w:pPr>
              <w:spacing w:line="480" w:lineRule="auto"/>
              <w:jc w:val="center"/>
              <w:rPr>
                <w:rFonts w:ascii="Calibri" w:eastAsia="Times New Roman" w:hAnsi="Calibri" w:cs="Calibri"/>
                <w:color w:val="000000"/>
                <w:lang w:val="en-US" w:eastAsia="ja-JP"/>
              </w:rPr>
            </w:pPr>
            <w:r>
              <w:rPr>
                <w:rFonts w:ascii="Calibri" w:eastAsia="Times New Roman" w:hAnsi="Calibri" w:cs="Calibri"/>
                <w:color w:val="000000"/>
                <w:lang w:val="en-US" w:eastAsia="ja-JP"/>
              </w:rPr>
              <w:t>#2959</w:t>
            </w:r>
          </w:p>
        </w:tc>
        <w:tc>
          <w:tcPr>
            <w:tcW w:w="1765" w:type="dxa"/>
            <w:vAlign w:val="bottom"/>
          </w:tcPr>
          <w:p w14:paraId="704DCABC" w14:textId="77777777" w:rsidR="0009101D" w:rsidRPr="004B0B3F" w:rsidRDefault="0009101D" w:rsidP="004703FB">
            <w:pPr>
              <w:spacing w:line="480" w:lineRule="auto"/>
              <w:jc w:val="center"/>
              <w:rPr>
                <w:rFonts w:ascii="Calibri" w:eastAsia="Times New Roman" w:hAnsi="Calibri" w:cs="Calibri"/>
                <w:color w:val="000000"/>
                <w:lang w:val="en-US" w:eastAsia="ja-JP"/>
              </w:rPr>
            </w:pPr>
            <w:r w:rsidRPr="004B0B3F">
              <w:rPr>
                <w:rFonts w:ascii="Calibri" w:eastAsia="Times New Roman" w:hAnsi="Calibri" w:cs="Calibri"/>
                <w:color w:val="000000"/>
                <w:lang w:val="en-US" w:eastAsia="ja-JP"/>
              </w:rPr>
              <w:t>300</w:t>
            </w:r>
          </w:p>
        </w:tc>
        <w:tc>
          <w:tcPr>
            <w:tcW w:w="2070" w:type="dxa"/>
            <w:noWrap/>
            <w:vAlign w:val="bottom"/>
            <w:hideMark/>
          </w:tcPr>
          <w:p w14:paraId="73679338" w14:textId="77777777" w:rsidR="0009101D" w:rsidRPr="004B0B3F" w:rsidRDefault="0009101D" w:rsidP="004703FB">
            <w:pPr>
              <w:spacing w:line="480" w:lineRule="auto"/>
              <w:jc w:val="center"/>
              <w:rPr>
                <w:rFonts w:ascii="Calibri" w:eastAsia="Times New Roman" w:hAnsi="Calibri" w:cs="Calibri"/>
                <w:color w:val="000000"/>
                <w:lang w:val="en-US" w:eastAsia="ja-JP"/>
              </w:rPr>
            </w:pPr>
            <w:r w:rsidRPr="004B0B3F">
              <w:rPr>
                <w:rFonts w:ascii="Calibri" w:eastAsia="Times New Roman" w:hAnsi="Calibri" w:cs="Calibri"/>
                <w:color w:val="000000"/>
                <w:lang w:val="en-US" w:eastAsia="ja-JP"/>
              </w:rPr>
              <w:t>64.52</w:t>
            </w:r>
          </w:p>
        </w:tc>
        <w:tc>
          <w:tcPr>
            <w:tcW w:w="5490" w:type="dxa"/>
            <w:noWrap/>
            <w:vAlign w:val="bottom"/>
            <w:hideMark/>
          </w:tcPr>
          <w:p w14:paraId="6787AE2C" w14:textId="77777777" w:rsidR="0009101D" w:rsidRPr="004B0B3F" w:rsidRDefault="0009101D" w:rsidP="004703FB">
            <w:pPr>
              <w:spacing w:line="480" w:lineRule="auto"/>
              <w:jc w:val="center"/>
              <w:rPr>
                <w:rFonts w:ascii="Calibri" w:eastAsia="Times New Roman" w:hAnsi="Calibri" w:cs="Calibri"/>
                <w:color w:val="000000"/>
                <w:lang w:val="en-US" w:eastAsia="ja-JP"/>
              </w:rPr>
            </w:pPr>
            <w:r w:rsidRPr="004B0B3F">
              <w:rPr>
                <w:rFonts w:ascii="Calibri" w:eastAsia="Times New Roman" w:hAnsi="Calibri" w:cs="Calibri"/>
                <w:color w:val="000000"/>
                <w:lang w:val="en-US" w:eastAsia="ja-JP"/>
              </w:rPr>
              <w:t>5.8</w:t>
            </w:r>
          </w:p>
        </w:tc>
      </w:tr>
      <w:tr w:rsidR="0009101D" w:rsidRPr="004B0B3F" w14:paraId="3DD3AF5A" w14:textId="77777777" w:rsidTr="0094502A">
        <w:trPr>
          <w:trHeight w:hRule="exact" w:val="288"/>
          <w:jc w:val="center"/>
        </w:trPr>
        <w:tc>
          <w:tcPr>
            <w:tcW w:w="840" w:type="dxa"/>
            <w:vAlign w:val="bottom"/>
          </w:tcPr>
          <w:p w14:paraId="1E5E7487" w14:textId="77777777" w:rsidR="0009101D" w:rsidRPr="004B0B3F" w:rsidRDefault="0009101D" w:rsidP="004703FB">
            <w:pPr>
              <w:spacing w:line="480" w:lineRule="auto"/>
              <w:jc w:val="center"/>
              <w:rPr>
                <w:rFonts w:ascii="Calibri" w:eastAsia="Times New Roman" w:hAnsi="Calibri" w:cs="Calibri"/>
                <w:color w:val="000000"/>
                <w:lang w:val="en-US" w:eastAsia="ja-JP"/>
              </w:rPr>
            </w:pPr>
            <w:r>
              <w:rPr>
                <w:rFonts w:ascii="Calibri" w:eastAsia="Times New Roman" w:hAnsi="Calibri" w:cs="Calibri"/>
                <w:color w:val="000000"/>
                <w:lang w:val="en-US" w:eastAsia="ja-JP"/>
              </w:rPr>
              <w:t>#3576</w:t>
            </w:r>
          </w:p>
        </w:tc>
        <w:tc>
          <w:tcPr>
            <w:tcW w:w="1765" w:type="dxa"/>
            <w:vAlign w:val="bottom"/>
          </w:tcPr>
          <w:p w14:paraId="28A92FBE" w14:textId="77777777" w:rsidR="0009101D" w:rsidRPr="004B0B3F" w:rsidRDefault="0009101D" w:rsidP="004703FB">
            <w:pPr>
              <w:spacing w:line="480" w:lineRule="auto"/>
              <w:jc w:val="center"/>
              <w:rPr>
                <w:rFonts w:ascii="Calibri" w:eastAsia="Times New Roman" w:hAnsi="Calibri" w:cs="Calibri"/>
                <w:color w:val="000000"/>
                <w:lang w:val="en-US" w:eastAsia="ja-JP"/>
              </w:rPr>
            </w:pPr>
            <w:r w:rsidRPr="004B0B3F">
              <w:rPr>
                <w:rFonts w:ascii="Calibri" w:eastAsia="Times New Roman" w:hAnsi="Calibri" w:cs="Calibri"/>
                <w:color w:val="000000"/>
                <w:lang w:val="en-US" w:eastAsia="ja-JP"/>
              </w:rPr>
              <w:t>354</w:t>
            </w:r>
          </w:p>
        </w:tc>
        <w:tc>
          <w:tcPr>
            <w:tcW w:w="2070" w:type="dxa"/>
            <w:noWrap/>
            <w:vAlign w:val="bottom"/>
            <w:hideMark/>
          </w:tcPr>
          <w:p w14:paraId="7D99578C" w14:textId="77777777" w:rsidR="0009101D" w:rsidRPr="004B0B3F" w:rsidRDefault="0009101D" w:rsidP="004703FB">
            <w:pPr>
              <w:spacing w:line="480" w:lineRule="auto"/>
              <w:jc w:val="center"/>
              <w:rPr>
                <w:rFonts w:ascii="Calibri" w:eastAsia="Times New Roman" w:hAnsi="Calibri" w:cs="Calibri"/>
                <w:color w:val="000000"/>
                <w:lang w:val="en-US" w:eastAsia="ja-JP"/>
              </w:rPr>
            </w:pPr>
            <w:r w:rsidRPr="004B0B3F">
              <w:rPr>
                <w:rFonts w:ascii="Calibri" w:eastAsia="Times New Roman" w:hAnsi="Calibri" w:cs="Calibri"/>
                <w:color w:val="000000"/>
                <w:lang w:val="en-US" w:eastAsia="ja-JP"/>
              </w:rPr>
              <w:t>45.45</w:t>
            </w:r>
          </w:p>
        </w:tc>
        <w:tc>
          <w:tcPr>
            <w:tcW w:w="5490" w:type="dxa"/>
            <w:noWrap/>
            <w:vAlign w:val="bottom"/>
            <w:hideMark/>
          </w:tcPr>
          <w:p w14:paraId="7EC099A8" w14:textId="77777777" w:rsidR="0009101D" w:rsidRPr="004B0B3F" w:rsidRDefault="0009101D" w:rsidP="004703FB">
            <w:pPr>
              <w:spacing w:line="480" w:lineRule="auto"/>
              <w:jc w:val="center"/>
              <w:rPr>
                <w:rFonts w:ascii="Calibri" w:eastAsia="Times New Roman" w:hAnsi="Calibri" w:cs="Calibri"/>
                <w:color w:val="000000"/>
                <w:lang w:val="en-US" w:eastAsia="ja-JP"/>
              </w:rPr>
            </w:pPr>
            <w:r w:rsidRPr="004B0B3F">
              <w:rPr>
                <w:rFonts w:ascii="Calibri" w:eastAsia="Times New Roman" w:hAnsi="Calibri" w:cs="Calibri"/>
                <w:color w:val="000000"/>
                <w:lang w:val="en-US" w:eastAsia="ja-JP"/>
              </w:rPr>
              <w:t>5.5</w:t>
            </w:r>
          </w:p>
        </w:tc>
      </w:tr>
      <w:tr w:rsidR="0009101D" w:rsidRPr="004B0B3F" w14:paraId="7C56A547" w14:textId="77777777" w:rsidTr="0094502A">
        <w:trPr>
          <w:trHeight w:hRule="exact" w:val="288"/>
          <w:jc w:val="center"/>
        </w:trPr>
        <w:tc>
          <w:tcPr>
            <w:tcW w:w="840" w:type="dxa"/>
            <w:vAlign w:val="bottom"/>
          </w:tcPr>
          <w:p w14:paraId="7CFAEA21" w14:textId="77777777" w:rsidR="0009101D" w:rsidRPr="004B0B3F" w:rsidRDefault="0009101D" w:rsidP="004703FB">
            <w:pPr>
              <w:spacing w:line="480" w:lineRule="auto"/>
              <w:jc w:val="center"/>
              <w:rPr>
                <w:rFonts w:ascii="Calibri" w:eastAsia="Times New Roman" w:hAnsi="Calibri" w:cs="Calibri"/>
                <w:color w:val="000000"/>
                <w:lang w:val="en-US" w:eastAsia="ja-JP"/>
              </w:rPr>
            </w:pPr>
            <w:r>
              <w:rPr>
                <w:rFonts w:ascii="Calibri" w:eastAsia="Times New Roman" w:hAnsi="Calibri" w:cs="Calibri"/>
                <w:color w:val="000000"/>
                <w:lang w:val="en-US" w:eastAsia="ja-JP"/>
              </w:rPr>
              <w:t>#2873</w:t>
            </w:r>
          </w:p>
        </w:tc>
        <w:tc>
          <w:tcPr>
            <w:tcW w:w="1765" w:type="dxa"/>
            <w:vAlign w:val="bottom"/>
          </w:tcPr>
          <w:p w14:paraId="40F4FD68" w14:textId="77777777" w:rsidR="0009101D" w:rsidRPr="004B0B3F" w:rsidRDefault="0009101D" w:rsidP="004703FB">
            <w:pPr>
              <w:spacing w:line="480" w:lineRule="auto"/>
              <w:jc w:val="center"/>
              <w:rPr>
                <w:rFonts w:ascii="Calibri" w:eastAsia="Times New Roman" w:hAnsi="Calibri" w:cs="Calibri"/>
                <w:color w:val="000000"/>
                <w:lang w:val="en-US" w:eastAsia="ja-JP"/>
              </w:rPr>
            </w:pPr>
            <w:r w:rsidRPr="004B0B3F">
              <w:rPr>
                <w:rFonts w:ascii="Calibri" w:eastAsia="Times New Roman" w:hAnsi="Calibri" w:cs="Calibri"/>
                <w:color w:val="000000"/>
                <w:lang w:val="en-US" w:eastAsia="ja-JP"/>
              </w:rPr>
              <w:t>356.08</w:t>
            </w:r>
          </w:p>
        </w:tc>
        <w:tc>
          <w:tcPr>
            <w:tcW w:w="2070" w:type="dxa"/>
            <w:noWrap/>
            <w:vAlign w:val="bottom"/>
            <w:hideMark/>
          </w:tcPr>
          <w:p w14:paraId="11AA5DB8" w14:textId="77777777" w:rsidR="0009101D" w:rsidRPr="004B0B3F" w:rsidRDefault="0009101D" w:rsidP="004703FB">
            <w:pPr>
              <w:spacing w:line="480" w:lineRule="auto"/>
              <w:jc w:val="center"/>
              <w:rPr>
                <w:rFonts w:ascii="Calibri" w:eastAsia="Times New Roman" w:hAnsi="Calibri" w:cs="Calibri"/>
                <w:color w:val="000000"/>
                <w:lang w:val="en-US" w:eastAsia="ja-JP"/>
              </w:rPr>
            </w:pPr>
            <w:r w:rsidRPr="004B0B3F">
              <w:rPr>
                <w:rFonts w:ascii="Calibri" w:eastAsia="Times New Roman" w:hAnsi="Calibri" w:cs="Calibri"/>
                <w:color w:val="000000"/>
                <w:lang w:val="en-US" w:eastAsia="ja-JP"/>
              </w:rPr>
              <w:t>52.63</w:t>
            </w:r>
          </w:p>
        </w:tc>
        <w:tc>
          <w:tcPr>
            <w:tcW w:w="5490" w:type="dxa"/>
            <w:noWrap/>
            <w:vAlign w:val="bottom"/>
            <w:hideMark/>
          </w:tcPr>
          <w:p w14:paraId="4FDA14A4" w14:textId="77777777" w:rsidR="0009101D" w:rsidRPr="004B0B3F" w:rsidRDefault="0009101D" w:rsidP="004703FB">
            <w:pPr>
              <w:spacing w:line="480" w:lineRule="auto"/>
              <w:jc w:val="center"/>
              <w:rPr>
                <w:rFonts w:ascii="Calibri" w:eastAsia="Times New Roman" w:hAnsi="Calibri" w:cs="Calibri"/>
                <w:color w:val="000000"/>
                <w:lang w:val="en-US" w:eastAsia="ja-JP"/>
              </w:rPr>
            </w:pPr>
            <w:r w:rsidRPr="004B0B3F">
              <w:rPr>
                <w:rFonts w:ascii="Calibri" w:eastAsia="Times New Roman" w:hAnsi="Calibri" w:cs="Calibri"/>
                <w:color w:val="000000"/>
                <w:lang w:val="en-US" w:eastAsia="ja-JP"/>
              </w:rPr>
              <w:t>6.3</w:t>
            </w:r>
          </w:p>
        </w:tc>
      </w:tr>
      <w:tr w:rsidR="0009101D" w:rsidRPr="004B0B3F" w14:paraId="14EC7239" w14:textId="77777777" w:rsidTr="0094502A">
        <w:trPr>
          <w:trHeight w:hRule="exact" w:val="288"/>
          <w:jc w:val="center"/>
        </w:trPr>
        <w:tc>
          <w:tcPr>
            <w:tcW w:w="840" w:type="dxa"/>
            <w:vAlign w:val="bottom"/>
          </w:tcPr>
          <w:p w14:paraId="230F7C7F" w14:textId="77777777" w:rsidR="0009101D" w:rsidRPr="004B0B3F" w:rsidRDefault="0009101D" w:rsidP="004703FB">
            <w:pPr>
              <w:spacing w:line="480" w:lineRule="auto"/>
              <w:jc w:val="center"/>
              <w:rPr>
                <w:rFonts w:ascii="Calibri" w:eastAsia="Times New Roman" w:hAnsi="Calibri" w:cs="Calibri"/>
                <w:color w:val="000000"/>
                <w:lang w:val="en-US" w:eastAsia="ja-JP"/>
              </w:rPr>
            </w:pPr>
            <w:r>
              <w:rPr>
                <w:rFonts w:ascii="Calibri" w:eastAsia="Times New Roman" w:hAnsi="Calibri" w:cs="Calibri"/>
                <w:color w:val="000000"/>
                <w:lang w:val="en-US" w:eastAsia="ja-JP"/>
              </w:rPr>
              <w:t>#1364</w:t>
            </w:r>
          </w:p>
        </w:tc>
        <w:tc>
          <w:tcPr>
            <w:tcW w:w="1765" w:type="dxa"/>
            <w:vAlign w:val="bottom"/>
          </w:tcPr>
          <w:p w14:paraId="2427D69A" w14:textId="77777777" w:rsidR="0009101D" w:rsidRPr="004B0B3F" w:rsidRDefault="0009101D" w:rsidP="004703FB">
            <w:pPr>
              <w:spacing w:line="480" w:lineRule="auto"/>
              <w:jc w:val="center"/>
              <w:rPr>
                <w:rFonts w:ascii="Calibri" w:eastAsia="Times New Roman" w:hAnsi="Calibri" w:cs="Calibri"/>
                <w:color w:val="000000"/>
                <w:lang w:val="en-US" w:eastAsia="ja-JP"/>
              </w:rPr>
            </w:pPr>
            <w:r w:rsidRPr="004B0B3F">
              <w:rPr>
                <w:rFonts w:ascii="Calibri" w:eastAsia="Times New Roman" w:hAnsi="Calibri" w:cs="Calibri"/>
                <w:color w:val="000000"/>
                <w:lang w:val="en-US" w:eastAsia="ja-JP"/>
              </w:rPr>
              <w:t>358.045</w:t>
            </w:r>
          </w:p>
        </w:tc>
        <w:tc>
          <w:tcPr>
            <w:tcW w:w="2070" w:type="dxa"/>
            <w:noWrap/>
            <w:vAlign w:val="bottom"/>
            <w:hideMark/>
          </w:tcPr>
          <w:p w14:paraId="276089D8" w14:textId="77777777" w:rsidR="0009101D" w:rsidRPr="004B0B3F" w:rsidRDefault="0009101D" w:rsidP="004703FB">
            <w:pPr>
              <w:spacing w:line="480" w:lineRule="auto"/>
              <w:jc w:val="center"/>
              <w:rPr>
                <w:rFonts w:ascii="Calibri" w:eastAsia="Times New Roman" w:hAnsi="Calibri" w:cs="Calibri"/>
                <w:color w:val="000000"/>
                <w:lang w:val="en-US" w:eastAsia="ja-JP"/>
              </w:rPr>
            </w:pPr>
            <w:r w:rsidRPr="004B0B3F">
              <w:rPr>
                <w:rFonts w:ascii="Calibri" w:eastAsia="Times New Roman" w:hAnsi="Calibri" w:cs="Calibri"/>
                <w:color w:val="000000"/>
                <w:lang w:val="en-US" w:eastAsia="ja-JP"/>
              </w:rPr>
              <w:t>55.25</w:t>
            </w:r>
          </w:p>
        </w:tc>
        <w:tc>
          <w:tcPr>
            <w:tcW w:w="5490" w:type="dxa"/>
            <w:noWrap/>
            <w:vAlign w:val="bottom"/>
            <w:hideMark/>
          </w:tcPr>
          <w:p w14:paraId="3D94EA47" w14:textId="77777777" w:rsidR="0009101D" w:rsidRPr="004B0B3F" w:rsidRDefault="0009101D" w:rsidP="004703FB">
            <w:pPr>
              <w:spacing w:line="480" w:lineRule="auto"/>
              <w:jc w:val="center"/>
              <w:rPr>
                <w:rFonts w:ascii="Calibri" w:eastAsia="Times New Roman" w:hAnsi="Calibri" w:cs="Calibri"/>
                <w:color w:val="000000"/>
                <w:lang w:val="en-US" w:eastAsia="ja-JP"/>
              </w:rPr>
            </w:pPr>
            <w:r w:rsidRPr="004B0B3F">
              <w:rPr>
                <w:rFonts w:ascii="Calibri" w:eastAsia="Times New Roman" w:hAnsi="Calibri" w:cs="Calibri"/>
                <w:color w:val="000000"/>
                <w:lang w:val="en-US" w:eastAsia="ja-JP"/>
              </w:rPr>
              <w:t>4.9</w:t>
            </w:r>
          </w:p>
        </w:tc>
      </w:tr>
    </w:tbl>
    <w:p w14:paraId="4DE6B2AC" w14:textId="19048C60" w:rsidR="0009101D" w:rsidRDefault="00E036E2" w:rsidP="0009101D">
      <w:pPr>
        <w:spacing w:line="480" w:lineRule="auto"/>
      </w:pPr>
      <w:r>
        <w:lastRenderedPageBreak/>
        <w:t>While there are changes in the angle between CDW and low-wavevector as temperature changes(figure 10), the angle between atomic lattice and low-wavevector is stay in the range from 5 – 7 ° (</w:t>
      </w:r>
      <m:oMath>
        <m:r>
          <m:rPr>
            <m:sty m:val="p"/>
          </m:rPr>
          <w:rPr>
            <w:rFonts w:ascii="Cambria Math" w:hAnsi="Cambria Math"/>
          </w:rPr>
          <m:t>5.96 ±</m:t>
        </m:r>
        <m:r>
          <m:rPr>
            <m:sty m:val="p"/>
          </m:rPr>
          <w:rPr>
            <w:rFonts w:ascii="Cambria Math"/>
          </w:rPr>
          <m:t>0.436</m:t>
        </m:r>
        <m:r>
          <m:rPr>
            <m:sty m:val="p"/>
          </m:rPr>
          <w:rPr>
            <w:rFonts w:ascii="Cambria Math" w:hAnsi="Cambria Math"/>
          </w:rPr>
          <m:t>°</m:t>
        </m:r>
        <m:r>
          <m:rPr>
            <m:sty m:val="p"/>
          </m:rPr>
          <w:rPr>
            <w:rFonts w:ascii="Cambria Math" w:hAnsi="Cambria Math"/>
          </w:rPr>
          <m:t>)</m:t>
        </m:r>
      </m:oMath>
      <w:r>
        <w:t xml:space="preserve">. </w:t>
      </w:r>
      <w:r w:rsidR="0009101D">
        <w:t>The wavelength of the low wave-vector is temperature independent with an average of 60</w:t>
      </w:r>
      <m:oMath>
        <m:acc>
          <m:accPr>
            <m:chr m:val="̇"/>
            <m:ctrlPr>
              <w:rPr>
                <w:rFonts w:ascii="Cambria Math" w:eastAsia="Times New Roman" w:hAnsi="Cambria Math" w:cs="Calibri"/>
                <w:i/>
                <w:color w:val="000000"/>
                <w:lang w:val="en-US" w:eastAsia="ja-JP"/>
              </w:rPr>
            </m:ctrlPr>
          </m:accPr>
          <m:e>
            <m:r>
              <w:rPr>
                <w:rFonts w:ascii="Cambria Math" w:eastAsia="Times New Roman" w:hAnsi="Cambria Math" w:cs="Calibri"/>
                <w:color w:val="000000"/>
                <w:lang w:val="en-US" w:eastAsia="ja-JP"/>
              </w:rPr>
              <m:t>A</m:t>
            </m:r>
          </m:e>
        </m:acc>
        <m:r>
          <w:rPr>
            <w:rFonts w:ascii="Cambria Math" w:eastAsia="Times New Roman" w:hAnsi="Cambria Math" w:cs="Calibri"/>
            <w:color w:val="000000"/>
            <w:lang w:val="en-US" w:eastAsia="ja-JP"/>
          </w:rPr>
          <m:t xml:space="preserve"> </m:t>
        </m:r>
      </m:oMath>
      <w:r w:rsidR="0009101D">
        <w:t xml:space="preserve"> . Due to the lack of available data, I could not determine the wavelength</w:t>
      </w:r>
      <w:r>
        <w:t xml:space="preserve"> and the angle difference</w:t>
      </w:r>
      <w:r w:rsidR="0009101D">
        <w:t xml:space="preserve"> a</w:t>
      </w:r>
      <w:r>
        <w:t>t a variety of temperature value.</w:t>
      </w:r>
    </w:p>
    <w:p w14:paraId="266152A4" w14:textId="77777777" w:rsidR="0009101D" w:rsidRPr="001E5C5E" w:rsidRDefault="0009101D" w:rsidP="0009101D">
      <w:pPr>
        <w:pStyle w:val="Heading4"/>
        <w:numPr>
          <w:ilvl w:val="0"/>
          <w:numId w:val="20"/>
        </w:numPr>
        <w:spacing w:line="480" w:lineRule="auto"/>
        <w:rPr>
          <w:color w:val="auto"/>
        </w:rPr>
      </w:pPr>
      <w:r w:rsidRPr="001E5C5E">
        <w:rPr>
          <w:color w:val="auto"/>
        </w:rPr>
        <w:t xml:space="preserve">Domains formation and satellite peaks: </w:t>
      </w:r>
    </w:p>
    <w:p w14:paraId="7EAC3577" w14:textId="77777777" w:rsidR="0009101D" w:rsidRDefault="0009101D" w:rsidP="0009101D">
      <w:pPr>
        <w:spacing w:line="480" w:lineRule="auto"/>
      </w:pPr>
      <w:r>
        <w:t>We fortunately have the data that have 2</w:t>
      </w:r>
      <w:r>
        <w:rPr>
          <w:vertAlign w:val="superscript"/>
        </w:rPr>
        <w:t>nd</w:t>
      </w:r>
      <w:r>
        <w:t xml:space="preserve"> and 3</w:t>
      </w:r>
      <w:r>
        <w:rPr>
          <w:vertAlign w:val="superscript"/>
        </w:rPr>
        <w:t>rd</w:t>
      </w:r>
      <w:r>
        <w:t xml:space="preserve"> order satellite peaks at room temperature. With the help of filtering, we might have a better understanding of how CDW domains are formed. </w:t>
      </w:r>
    </w:p>
    <w:p w14:paraId="2F8C18E8" w14:textId="495264B4" w:rsidR="0009101D" w:rsidRDefault="00E036E2" w:rsidP="0009101D">
      <w:pPr>
        <w:pStyle w:val="ListParagraph"/>
        <w:numPr>
          <w:ilvl w:val="0"/>
          <w:numId w:val="23"/>
        </w:numPr>
        <w:spacing w:line="480" w:lineRule="auto"/>
      </w:pPr>
      <w:r>
        <w:rPr>
          <w:noProof/>
          <w:lang w:val="en-US"/>
        </w:rPr>
        <mc:AlternateContent>
          <mc:Choice Requires="wps">
            <w:drawing>
              <wp:anchor distT="0" distB="0" distL="114300" distR="114300" simplePos="0" relativeHeight="251707392" behindDoc="0" locked="0" layoutInCell="1" allowOverlap="1" wp14:anchorId="6A870B8C" wp14:editId="537FE9C5">
                <wp:simplePos x="0" y="0"/>
                <wp:positionH relativeFrom="column">
                  <wp:posOffset>1215390</wp:posOffset>
                </wp:positionH>
                <wp:positionV relativeFrom="paragraph">
                  <wp:posOffset>1065530</wp:posOffset>
                </wp:positionV>
                <wp:extent cx="133350" cy="167640"/>
                <wp:effectExtent l="57150" t="19050" r="19050" b="99060"/>
                <wp:wrapNone/>
                <wp:docPr id="21" name="Oval 21"/>
                <wp:cNvGraphicFramePr/>
                <a:graphic xmlns:a="http://schemas.openxmlformats.org/drawingml/2006/main">
                  <a:graphicData uri="http://schemas.microsoft.com/office/word/2010/wordprocessingShape">
                    <wps:wsp>
                      <wps:cNvSpPr/>
                      <wps:spPr>
                        <a:xfrm>
                          <a:off x="0" y="0"/>
                          <a:ext cx="133350" cy="167640"/>
                        </a:xfrm>
                        <a:prstGeom prst="ellipse">
                          <a:avLst/>
                        </a:prstGeom>
                        <a:noFill/>
                        <a:ln>
                          <a:solidFill>
                            <a:srgbClr val="FFFF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7DEC2A5" id="Oval 21" o:spid="_x0000_s1026" style="position:absolute;margin-left:95.7pt;margin-top:83.9pt;width:10.5pt;height:13.2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" filled="f" strokecolor="yellow">
                <v:shadow on="t" color="black" opacity="22937f" origin=",.5" offset="0,.63889mm"/>
              </v:oval>
            </w:pict>
          </mc:Fallback>
        </mc:AlternateContent>
      </w:r>
      <w:r>
        <w:rPr>
          <w:noProof/>
          <w:lang w:val="en-US"/>
        </w:rPr>
        <mc:AlternateContent>
          <mc:Choice Requires="wps">
            <w:drawing>
              <wp:anchor distT="0" distB="0" distL="114300" distR="114300" simplePos="0" relativeHeight="251709440" behindDoc="0" locked="0" layoutInCell="1" allowOverlap="1" wp14:anchorId="0A26F3A6" wp14:editId="014E7E57">
                <wp:simplePos x="0" y="0"/>
                <wp:positionH relativeFrom="column">
                  <wp:posOffset>1316355</wp:posOffset>
                </wp:positionH>
                <wp:positionV relativeFrom="paragraph">
                  <wp:posOffset>1160780</wp:posOffset>
                </wp:positionV>
                <wp:extent cx="182880" cy="182880"/>
                <wp:effectExtent l="57150" t="19050" r="26670" b="102870"/>
                <wp:wrapNone/>
                <wp:docPr id="234" name="Oval 234"/>
                <wp:cNvGraphicFramePr/>
                <a:graphic xmlns:a="http://schemas.openxmlformats.org/drawingml/2006/main">
                  <a:graphicData uri="http://schemas.microsoft.com/office/word/2010/wordprocessingShape">
                    <wps:wsp>
                      <wps:cNvSpPr/>
                      <wps:spPr>
                        <a:xfrm>
                          <a:off x="0" y="0"/>
                          <a:ext cx="182880" cy="182880"/>
                        </a:xfrm>
                        <a:prstGeom prst="ellipse">
                          <a:avLst/>
                        </a:prstGeom>
                        <a:noFill/>
                        <a:ln>
                          <a:solidFill>
                            <a:srgbClr val="00FF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DAE080C" id="Oval 234" o:spid="_x0000_s1026" style="position:absolute;margin-left:103.65pt;margin-top:91.4pt;width:14.4pt;height:14.4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" filled="f" strokecolor="lime">
                <v:shadow on="t" color="black" opacity="22937f" origin=",.5" offset="0,.63889mm"/>
              </v:oval>
            </w:pict>
          </mc:Fallback>
        </mc:AlternateContent>
      </w:r>
      <w:r w:rsidR="0009101D">
        <w:rPr>
          <w:noProof/>
          <w:lang w:val="en-US"/>
        </w:rPr>
        <mc:AlternateContent>
          <mc:Choice Requires="wps">
            <w:drawing>
              <wp:anchor distT="0" distB="0" distL="114300" distR="114300" simplePos="0" relativeHeight="251706368" behindDoc="0" locked="0" layoutInCell="1" allowOverlap="1" wp14:anchorId="12AA7BD0" wp14:editId="315CA378">
                <wp:simplePos x="0" y="0"/>
                <wp:positionH relativeFrom="column">
                  <wp:posOffset>4249420</wp:posOffset>
                </wp:positionH>
                <wp:positionV relativeFrom="paragraph">
                  <wp:posOffset>1546436</wp:posOffset>
                </wp:positionV>
                <wp:extent cx="719244" cy="719243"/>
                <wp:effectExtent l="57150" t="19050" r="81280" b="100330"/>
                <wp:wrapNone/>
                <wp:docPr id="245" name="Oval 245"/>
                <wp:cNvGraphicFramePr/>
                <a:graphic xmlns:a="http://schemas.openxmlformats.org/drawingml/2006/main">
                  <a:graphicData uri="http://schemas.microsoft.com/office/word/2010/wordprocessingShape">
                    <wps:wsp>
                      <wps:cNvSpPr/>
                      <wps:spPr>
                        <a:xfrm>
                          <a:off x="0" y="0"/>
                          <a:ext cx="719244" cy="719243"/>
                        </a:xfrm>
                        <a:prstGeom prst="ellipse">
                          <a:avLst/>
                        </a:prstGeom>
                        <a:noFill/>
                        <a:ln w="190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61025C4" id="Oval 245" o:spid="_x0000_s1026" style="position:absolute;margin-left:334.6pt;margin-top:121.75pt;width:56.65pt;height:56.6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" filled="f" strokecolor="red" strokeweight="1.5pt">
                <v:shadow on="t" color="black" opacity="22937f" origin=",.5" offset="0,.63889mm"/>
              </v:oval>
            </w:pict>
          </mc:Fallback>
        </mc:AlternateContent>
      </w:r>
      <w:r w:rsidR="0009101D">
        <w:rPr>
          <w:noProof/>
          <w:lang w:val="en-US"/>
        </w:rPr>
        <w:drawing>
          <wp:inline distT="0" distB="0" distL="0" distR="0" wp14:anchorId="49F80251" wp14:editId="1E34B77B">
            <wp:extent cx="2529286" cy="2560320"/>
            <wp:effectExtent l="0" t="0" r="4445"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r="3027"/>
                    <a:stretch/>
                  </pic:blipFill>
                  <pic:spPr bwMode="auto">
                    <a:xfrm>
                      <a:off x="0" y="0"/>
                      <a:ext cx="2529286" cy="2560320"/>
                    </a:xfrm>
                    <a:prstGeom prst="rect">
                      <a:avLst/>
                    </a:prstGeom>
                    <a:ln>
                      <a:noFill/>
                    </a:ln>
                    <a:extLst>
                      <a:ext uri="{53640926-AAD7-44D8-BBD7-CCE9431645EC}">
                        <a14:shadowObscured xmlns:a14="http://schemas.microsoft.com/office/drawing/2010/main"/>
                      </a:ext>
                    </a:extLst>
                  </pic:spPr>
                </pic:pic>
              </a:graphicData>
            </a:graphic>
          </wp:inline>
        </w:drawing>
      </w:r>
      <w:r w:rsidR="0009101D">
        <w:t xml:space="preserve"> b) </w:t>
      </w:r>
      <w:r w:rsidR="0009101D">
        <w:rPr>
          <w:noProof/>
          <w:lang w:val="en-US"/>
        </w:rPr>
        <w:drawing>
          <wp:inline distT="0" distB="0" distL="0" distR="0" wp14:anchorId="55736BC9" wp14:editId="47FAE665">
            <wp:extent cx="3082713" cy="2645749"/>
            <wp:effectExtent l="0" t="0" r="3810" b="254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r="1449"/>
                    <a:stretch/>
                  </pic:blipFill>
                  <pic:spPr bwMode="auto">
                    <a:xfrm>
                      <a:off x="0" y="0"/>
                      <a:ext cx="3091162" cy="2653001"/>
                    </a:xfrm>
                    <a:prstGeom prst="rect">
                      <a:avLst/>
                    </a:prstGeom>
                    <a:ln>
                      <a:noFill/>
                    </a:ln>
                    <a:extLst>
                      <a:ext uri="{53640926-AAD7-44D8-BBD7-CCE9431645EC}">
                        <a14:shadowObscured xmlns:a14="http://schemas.microsoft.com/office/drawing/2010/main"/>
                      </a:ext>
                    </a:extLst>
                  </pic:spPr>
                </pic:pic>
              </a:graphicData>
            </a:graphic>
          </wp:inline>
        </w:drawing>
      </w:r>
    </w:p>
    <w:p w14:paraId="2CA44DBB" w14:textId="77777777" w:rsidR="0009101D" w:rsidRDefault="0009101D" w:rsidP="0009101D">
      <w:pPr>
        <w:spacing w:line="480" w:lineRule="auto"/>
      </w:pPr>
      <w:r>
        <w:rPr>
          <w:noProof/>
          <w:lang w:val="en-US"/>
        </w:rPr>
        <mc:AlternateContent>
          <mc:Choice Requires="wps">
            <w:drawing>
              <wp:anchor distT="45720" distB="45720" distL="114300" distR="114300" simplePos="0" relativeHeight="251705344" behindDoc="0" locked="0" layoutInCell="1" allowOverlap="1" wp14:anchorId="7F658B80" wp14:editId="0BB6C87F">
                <wp:simplePos x="0" y="0"/>
                <wp:positionH relativeFrom="margin">
                  <wp:posOffset>558800</wp:posOffset>
                </wp:positionH>
                <wp:positionV relativeFrom="paragraph">
                  <wp:posOffset>8890</wp:posOffset>
                </wp:positionV>
                <wp:extent cx="5481320" cy="822960"/>
                <wp:effectExtent l="0" t="0" r="5080" b="0"/>
                <wp:wrapSquare wrapText="bothSides"/>
                <wp:docPr id="2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1320" cy="822960"/>
                        </a:xfrm>
                        <a:prstGeom prst="rect">
                          <a:avLst/>
                        </a:prstGeom>
                        <a:solidFill>
                          <a:srgbClr val="FFFFFF"/>
                        </a:solidFill>
                        <a:ln w="9525">
                          <a:noFill/>
                          <a:miter lim="800000"/>
                          <a:headEnd/>
                          <a:tailEnd/>
                        </a:ln>
                      </wps:spPr>
                      <wps:txbx>
                        <w:txbxContent>
                          <w:p w14:paraId="773726AB" w14:textId="77777777" w:rsidR="0009101D" w:rsidRPr="00F34058" w:rsidRDefault="0009101D" w:rsidP="0009101D">
                            <w:pPr>
                              <w:rPr>
                                <w:sz w:val="17"/>
                                <w:szCs w:val="17"/>
                              </w:rPr>
                            </w:pPr>
                            <w:r w:rsidRPr="00F34058">
                              <w:rPr>
                                <w:sz w:val="17"/>
                                <w:szCs w:val="17"/>
                              </w:rPr>
                              <w:t>Figure 10: #1372 at 300K</w:t>
                            </w:r>
                            <w:r>
                              <w:rPr>
                                <w:sz w:val="17"/>
                                <w:szCs w:val="17"/>
                              </w:rPr>
                              <w:t xml:space="preserve">. Both pictures obtain from a data that has </w:t>
                            </w:r>
                            <w:r w:rsidRPr="00F34058">
                              <w:rPr>
                                <w:sz w:val="17"/>
                                <w:szCs w:val="17"/>
                              </w:rPr>
                              <w:t>2</w:t>
                            </w:r>
                            <w:r w:rsidRPr="00F34058">
                              <w:rPr>
                                <w:sz w:val="17"/>
                                <w:szCs w:val="17"/>
                                <w:vertAlign w:val="superscript"/>
                              </w:rPr>
                              <w:t>nd</w:t>
                            </w:r>
                            <w:r w:rsidRPr="00F34058">
                              <w:rPr>
                                <w:sz w:val="17"/>
                                <w:szCs w:val="17"/>
                              </w:rPr>
                              <w:t xml:space="preserve"> and 3</w:t>
                            </w:r>
                            <w:r w:rsidRPr="00F34058">
                              <w:rPr>
                                <w:sz w:val="17"/>
                                <w:szCs w:val="17"/>
                                <w:vertAlign w:val="superscript"/>
                              </w:rPr>
                              <w:t>rd</w:t>
                            </w:r>
                            <w:r w:rsidRPr="00F34058">
                              <w:rPr>
                                <w:sz w:val="17"/>
                                <w:szCs w:val="17"/>
                              </w:rPr>
                              <w:t xml:space="preserve"> order satellite peaks along with clear </w:t>
                            </w:r>
                            <w:r>
                              <w:rPr>
                                <w:sz w:val="17"/>
                                <w:szCs w:val="17"/>
                              </w:rPr>
                              <w:t>low-wave vector</w:t>
                            </w:r>
                            <w:r w:rsidRPr="00F34058">
                              <w:rPr>
                                <w:sz w:val="17"/>
                                <w:szCs w:val="17"/>
                              </w:rPr>
                              <w:t xml:space="preserve"> peaks.  a) FFT image of image</w:t>
                            </w:r>
                            <w:r>
                              <w:rPr>
                                <w:sz w:val="17"/>
                                <w:szCs w:val="17"/>
                              </w:rPr>
                              <w:t xml:space="preserve">. Inside the open yellow circle, you can see that there exist one brightest peaks _ CDW peaks, and the remaining 2 represents satellite peaks. In the green open circle, there is a hexagon shape with 6 peaks; those peaks represents low-wavevector peaks </w:t>
                            </w:r>
                            <w:r w:rsidRPr="00F34058">
                              <w:rPr>
                                <w:sz w:val="17"/>
                                <w:szCs w:val="17"/>
                              </w:rPr>
                              <w:t xml:space="preserve">b) </w:t>
                            </w:r>
                            <w:r>
                              <w:rPr>
                                <w:sz w:val="17"/>
                                <w:szCs w:val="17"/>
                              </w:rPr>
                              <w:t xml:space="preserve">this </w:t>
                            </w:r>
                            <w:r w:rsidRPr="00F34058">
                              <w:rPr>
                                <w:sz w:val="17"/>
                                <w:szCs w:val="17"/>
                              </w:rPr>
                              <w:t>topograph</w:t>
                            </w:r>
                            <w:r>
                              <w:rPr>
                                <w:sz w:val="17"/>
                                <w:szCs w:val="17"/>
                              </w:rPr>
                              <w:t>y</w:t>
                            </w:r>
                            <w:r w:rsidRPr="00F34058">
                              <w:rPr>
                                <w:sz w:val="17"/>
                                <w:szCs w:val="17"/>
                              </w:rPr>
                              <w:t xml:space="preserve"> shows several clear domains. One is illustrated through a red circle </w:t>
                            </w:r>
                            <w:r>
                              <w:rPr>
                                <w:sz w:val="17"/>
                                <w:szCs w:val="17"/>
                              </w:rPr>
                              <w:t xml:space="preserve">_ obtained at our lab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658B80" id="_x0000_s1041" type="#_x0000_t202" style="position:absolute;margin-left:44pt;margin-top:.7pt;width:431.6pt;height:64.8pt;z-index:2517053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" stroked="f">
                <v:textbox>
                  <w:txbxContent>
                    <w:p w14:paraId="773726AB" w14:textId="77777777" w:rsidR="0009101D" w:rsidRPr="00F34058" w:rsidRDefault="0009101D" w:rsidP="0009101D">
                      <w:pPr>
                        <w:rPr>
                          <w:sz w:val="17"/>
                          <w:szCs w:val="17"/>
                        </w:rPr>
                      </w:pPr>
                      <w:r w:rsidRPr="00F34058">
                        <w:rPr>
                          <w:sz w:val="17"/>
                          <w:szCs w:val="17"/>
                        </w:rPr>
                        <w:t>Figure 10: #1372 at 300K</w:t>
                      </w:r>
                      <w:r>
                        <w:rPr>
                          <w:sz w:val="17"/>
                          <w:szCs w:val="17"/>
                        </w:rPr>
                        <w:t xml:space="preserve">. Both pictures obtain from a data that has </w:t>
                      </w:r>
                      <w:r w:rsidRPr="00F34058">
                        <w:rPr>
                          <w:sz w:val="17"/>
                          <w:szCs w:val="17"/>
                        </w:rPr>
                        <w:t>2</w:t>
                      </w:r>
                      <w:r w:rsidRPr="00F34058">
                        <w:rPr>
                          <w:sz w:val="17"/>
                          <w:szCs w:val="17"/>
                          <w:vertAlign w:val="superscript"/>
                        </w:rPr>
                        <w:t>nd</w:t>
                      </w:r>
                      <w:r w:rsidRPr="00F34058">
                        <w:rPr>
                          <w:sz w:val="17"/>
                          <w:szCs w:val="17"/>
                        </w:rPr>
                        <w:t xml:space="preserve"> and 3</w:t>
                      </w:r>
                      <w:r w:rsidRPr="00F34058">
                        <w:rPr>
                          <w:sz w:val="17"/>
                          <w:szCs w:val="17"/>
                          <w:vertAlign w:val="superscript"/>
                        </w:rPr>
                        <w:t>rd</w:t>
                      </w:r>
                      <w:r w:rsidRPr="00F34058">
                        <w:rPr>
                          <w:sz w:val="17"/>
                          <w:szCs w:val="17"/>
                        </w:rPr>
                        <w:t xml:space="preserve"> order satellite peaks along with clear </w:t>
                      </w:r>
                      <w:r>
                        <w:rPr>
                          <w:sz w:val="17"/>
                          <w:szCs w:val="17"/>
                        </w:rPr>
                        <w:t>low-wave vector</w:t>
                      </w:r>
                      <w:r w:rsidRPr="00F34058">
                        <w:rPr>
                          <w:sz w:val="17"/>
                          <w:szCs w:val="17"/>
                        </w:rPr>
                        <w:t xml:space="preserve"> peaks.  a) FFT image of image</w:t>
                      </w:r>
                      <w:r>
                        <w:rPr>
                          <w:sz w:val="17"/>
                          <w:szCs w:val="17"/>
                        </w:rPr>
                        <w:t xml:space="preserve">. Inside the open yellow circle, you can see that there exist one brightest peaks _ CDW peaks, and the remaining 2 represents satellite peaks. In the green open circle, there is a hexagon shape with 6 peaks; those peaks represents low-wavevector peaks </w:t>
                      </w:r>
                      <w:r w:rsidRPr="00F34058">
                        <w:rPr>
                          <w:sz w:val="17"/>
                          <w:szCs w:val="17"/>
                        </w:rPr>
                        <w:t xml:space="preserve">b) </w:t>
                      </w:r>
                      <w:r>
                        <w:rPr>
                          <w:sz w:val="17"/>
                          <w:szCs w:val="17"/>
                        </w:rPr>
                        <w:t xml:space="preserve">this </w:t>
                      </w:r>
                      <w:r w:rsidRPr="00F34058">
                        <w:rPr>
                          <w:sz w:val="17"/>
                          <w:szCs w:val="17"/>
                        </w:rPr>
                        <w:t>topograph</w:t>
                      </w:r>
                      <w:r>
                        <w:rPr>
                          <w:sz w:val="17"/>
                          <w:szCs w:val="17"/>
                        </w:rPr>
                        <w:t>y</w:t>
                      </w:r>
                      <w:r w:rsidRPr="00F34058">
                        <w:rPr>
                          <w:sz w:val="17"/>
                          <w:szCs w:val="17"/>
                        </w:rPr>
                        <w:t xml:space="preserve"> shows several clear domains. One is illustrated through a red circle </w:t>
                      </w:r>
                      <w:r>
                        <w:rPr>
                          <w:sz w:val="17"/>
                          <w:szCs w:val="17"/>
                        </w:rPr>
                        <w:t xml:space="preserve">_ obtained at our lab </w:t>
                      </w:r>
                    </w:p>
                  </w:txbxContent>
                </v:textbox>
                <w10:wrap type="square" anchorx="margin"/>
              </v:shape>
            </w:pict>
          </mc:Fallback>
        </mc:AlternateContent>
      </w:r>
    </w:p>
    <w:p w14:paraId="3646C36B" w14:textId="77777777" w:rsidR="0009101D" w:rsidRDefault="0009101D" w:rsidP="0009101D">
      <w:pPr>
        <w:spacing w:line="480" w:lineRule="auto"/>
      </w:pPr>
    </w:p>
    <w:p w14:paraId="16D50B80" w14:textId="77777777" w:rsidR="0009101D" w:rsidRDefault="0009101D" w:rsidP="0009101D">
      <w:pPr>
        <w:spacing w:line="480" w:lineRule="auto"/>
      </w:pPr>
    </w:p>
    <w:p w14:paraId="1C132E2F" w14:textId="7AA69DF1" w:rsidR="0009101D" w:rsidRDefault="0009101D" w:rsidP="0009101D">
      <w:pPr>
        <w:spacing w:line="480" w:lineRule="auto"/>
      </w:pPr>
      <w:r>
        <w:t>To study the domain formation, I first filter out the lattice and the CDW peaks (without selecting satellite peaks). The result gives me fully commensurate CDW, CDW aligning with the lattice underneath. (figure 11.a). My next question is that what decide the formation of the domain in the topography, the low-wave vector peaks or the satellite peaks. In figure 11.</w:t>
      </w:r>
      <w:r w:rsidR="0094502A">
        <w:t>a</w:t>
      </w:r>
      <w:r>
        <w:t xml:space="preserve">), I filter atomic lattice and </w:t>
      </w:r>
      <w:commentRangeStart w:id="37"/>
      <w:r>
        <w:t>CDW peaks</w:t>
      </w:r>
      <w:commentRangeEnd w:id="37"/>
      <w:r w:rsidR="00F26E80">
        <w:rPr>
          <w:rStyle w:val="CommentReference"/>
        </w:rPr>
        <w:commentReference w:id="37"/>
      </w:r>
      <w:r w:rsidR="0094502A">
        <w:t xml:space="preserve"> without the satellite peaks</w:t>
      </w:r>
      <w:r>
        <w:t xml:space="preserve">. There are huge shadows at the area where domains exist and there is no CDW formation. Those shadows </w:t>
      </w:r>
      <w:r w:rsidR="00E036E2">
        <w:t xml:space="preserve">might </w:t>
      </w:r>
      <w:r>
        <w:t>create “</w:t>
      </w:r>
      <w:commentRangeStart w:id="38"/>
      <w:r>
        <w:t>false” domains in the topography image</w:t>
      </w:r>
      <w:commentRangeEnd w:id="38"/>
      <w:r w:rsidR="00F26E80">
        <w:rPr>
          <w:rStyle w:val="CommentReference"/>
        </w:rPr>
        <w:commentReference w:id="38"/>
      </w:r>
      <w:r w:rsidR="0094502A" w:rsidRPr="00E036E2">
        <w:t>.</w:t>
      </w:r>
      <w:r w:rsidR="0094502A">
        <w:t xml:space="preserve"> </w:t>
      </w:r>
      <w:r w:rsidR="00E036E2">
        <w:t xml:space="preserve"> What I mean </w:t>
      </w:r>
      <w:r w:rsidR="00E036E2">
        <w:lastRenderedPageBreak/>
        <w:t xml:space="preserve">“false” is in the topography, it might show dark region; yet, in the corresponding FFT image, there might not have satellite peaks. On another hand, the existence of the low wavevector help us in roughly determines the domain location. </w:t>
      </w:r>
      <w:r w:rsidR="0094502A">
        <w:t>In figure 11.b</w:t>
      </w:r>
      <w:r>
        <w:t>, I filter lattice peaks and just satellite peaks (without selecting CDW), I can see clearly the domain formation, along with CDW formation. In the center of the red circles (figure 11.b), it looks similar to CDW figuration in figure 11.a). This might be that the inside (or center) the domain, the CDW stays fully commensurate with the lattice underneath</w:t>
      </w:r>
      <w:commentRangeStart w:id="39"/>
      <w:r>
        <w:t>. When transitioning from I phase to C phase, the CDW might interact with the underneath lattice in a way that</w:t>
      </w:r>
      <w:r w:rsidR="00E036E2">
        <w:t xml:space="preserve"> there are sudden shift in CDW periodicity</w:t>
      </w:r>
      <w:r>
        <w:t>. Th</w:t>
      </w:r>
      <w:r w:rsidR="00E036E2">
        <w:t xml:space="preserve">e shift in domain </w:t>
      </w:r>
      <w:r>
        <w:t>happens at the domain</w:t>
      </w:r>
      <w:r w:rsidR="00E036E2">
        <w:t xml:space="preserve"> wall</w:t>
      </w:r>
      <w:r>
        <w:t xml:space="preserve">, where CDW from one domain interfere with CDW from adjacent one. </w:t>
      </w:r>
      <w:commentRangeEnd w:id="39"/>
      <w:r w:rsidR="00F26E80">
        <w:rPr>
          <w:rStyle w:val="CommentReference"/>
        </w:rPr>
        <w:commentReference w:id="39"/>
      </w:r>
      <w:r>
        <w:t xml:space="preserve">The CDWs wave interference causes the formation of satellite peaks. </w:t>
      </w:r>
      <w:commentRangeStart w:id="40"/>
      <w:r>
        <w:t>In figure 11.</w:t>
      </w:r>
      <w:r w:rsidR="0094502A">
        <w:t>b</w:t>
      </w:r>
      <w:r>
        <w:t>), remembering that there is no CDW peaks selection</w:t>
      </w:r>
      <w:r w:rsidR="00E036E2">
        <w:t xml:space="preserve"> (just atomic lattice and satellite peaks)</w:t>
      </w:r>
      <w:r>
        <w:t>, yet, we can still observe some sort of CDW commensurate in the center of each domains.</w:t>
      </w:r>
      <w:commentRangeEnd w:id="40"/>
      <w:r w:rsidR="00F26E80">
        <w:rPr>
          <w:rStyle w:val="CommentReference"/>
        </w:rPr>
        <w:commentReference w:id="40"/>
      </w:r>
      <w:r>
        <w:t xml:space="preserve"> This further proves</w:t>
      </w:r>
      <w:r w:rsidR="00E036E2">
        <w:t xml:space="preserve"> </w:t>
      </w:r>
      <w:r w:rsidR="00E036E2">
        <w:t>sudden shifts in the CDW periodicity from one domai</w:t>
      </w:r>
      <w:r w:rsidR="00E036E2">
        <w:t xml:space="preserve">n to the next creates </w:t>
      </w:r>
      <w:r>
        <w:t xml:space="preserve">satellite peaks formation </w:t>
      </w:r>
      <w:r w:rsidR="00E036E2">
        <w:t xml:space="preserve">in CDW. This has been proved in Thompson’s thesis [1] </w:t>
      </w:r>
      <w:commentRangeStart w:id="41"/>
      <w:commentRangeEnd w:id="41"/>
      <w:r w:rsidR="00F26E80">
        <w:rPr>
          <w:rStyle w:val="CommentReference"/>
        </w:rPr>
        <w:commentReference w:id="41"/>
      </w:r>
    </w:p>
    <w:p w14:paraId="26DF8FFA" w14:textId="38252E6A" w:rsidR="0009101D" w:rsidRDefault="0009101D" w:rsidP="0009101D">
      <w:pPr>
        <w:spacing w:line="480" w:lineRule="auto"/>
        <w:ind w:firstLine="720"/>
        <w:jc w:val="center"/>
      </w:pPr>
      <w:r>
        <w:t xml:space="preserve">a) </w:t>
      </w:r>
      <w:r>
        <w:rPr>
          <w:noProof/>
          <w:lang w:val="en-US"/>
        </w:rPr>
        <w:drawing>
          <wp:inline distT="0" distB="0" distL="0" distR="0" wp14:anchorId="70E01A4E" wp14:editId="5809B467">
            <wp:extent cx="2709931" cy="219456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709931" cy="2194560"/>
                    </a:xfrm>
                    <a:prstGeom prst="rect">
                      <a:avLst/>
                    </a:prstGeom>
                  </pic:spPr>
                </pic:pic>
              </a:graphicData>
            </a:graphic>
          </wp:inline>
        </w:drawing>
      </w:r>
    </w:p>
    <w:p w14:paraId="33318C91" w14:textId="7F835D1C" w:rsidR="0009101D" w:rsidRDefault="0009101D" w:rsidP="0009101D">
      <w:pPr>
        <w:spacing w:line="480" w:lineRule="auto"/>
        <w:rPr>
          <w:noProof/>
        </w:rPr>
      </w:pPr>
      <w:r>
        <w:rPr>
          <w:noProof/>
          <w:lang w:val="en-US"/>
        </w:rPr>
        <w:lastRenderedPageBreak/>
        <mc:AlternateContent>
          <mc:Choice Requires="wps">
            <w:drawing>
              <wp:anchor distT="0" distB="0" distL="114300" distR="114300" simplePos="0" relativeHeight="251712512" behindDoc="0" locked="0" layoutInCell="1" allowOverlap="1" wp14:anchorId="166B595D" wp14:editId="2F5014A9">
                <wp:simplePos x="0" y="0"/>
                <wp:positionH relativeFrom="column">
                  <wp:posOffset>1919097</wp:posOffset>
                </wp:positionH>
                <wp:positionV relativeFrom="paragraph">
                  <wp:posOffset>969899</wp:posOffset>
                </wp:positionV>
                <wp:extent cx="433578" cy="410718"/>
                <wp:effectExtent l="57150" t="19050" r="81280" b="104140"/>
                <wp:wrapNone/>
                <wp:docPr id="249" name="Oval 249"/>
                <wp:cNvGraphicFramePr/>
                <a:graphic xmlns:a="http://schemas.openxmlformats.org/drawingml/2006/main">
                  <a:graphicData uri="http://schemas.microsoft.com/office/word/2010/wordprocessingShape">
                    <wps:wsp>
                      <wps:cNvSpPr/>
                      <wps:spPr>
                        <a:xfrm>
                          <a:off x="0" y="0"/>
                          <a:ext cx="433578" cy="410718"/>
                        </a:xfrm>
                        <a:prstGeom prst="ellipse">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C7FD58A" id="Oval 249" o:spid="_x0000_s1026" style="position:absolute;margin-left:151.1pt;margin-top:76.35pt;width:34.15pt;height:32.3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" filled="f" strokecolor="red">
                <v:shadow on="t" color="black" opacity="22937f" origin=",.5" offset="0,.63889mm"/>
              </v:oval>
            </w:pict>
          </mc:Fallback>
        </mc:AlternateContent>
      </w:r>
      <w:r>
        <w:rPr>
          <w:noProof/>
          <w:lang w:val="en-US"/>
        </w:rPr>
        <mc:AlternateContent>
          <mc:Choice Requires="wps">
            <w:drawing>
              <wp:anchor distT="0" distB="0" distL="114300" distR="114300" simplePos="0" relativeHeight="251711488" behindDoc="0" locked="0" layoutInCell="1" allowOverlap="1" wp14:anchorId="2E356300" wp14:editId="5123B50A">
                <wp:simplePos x="0" y="0"/>
                <wp:positionH relativeFrom="column">
                  <wp:posOffset>1331976</wp:posOffset>
                </wp:positionH>
                <wp:positionV relativeFrom="paragraph">
                  <wp:posOffset>662432</wp:posOffset>
                </wp:positionV>
                <wp:extent cx="493649" cy="465582"/>
                <wp:effectExtent l="57150" t="19050" r="78105" b="86995"/>
                <wp:wrapNone/>
                <wp:docPr id="248" name="Oval 248"/>
                <wp:cNvGraphicFramePr/>
                <a:graphic xmlns:a="http://schemas.openxmlformats.org/drawingml/2006/main">
                  <a:graphicData uri="http://schemas.microsoft.com/office/word/2010/wordprocessingShape">
                    <wps:wsp>
                      <wps:cNvSpPr/>
                      <wps:spPr>
                        <a:xfrm>
                          <a:off x="0" y="0"/>
                          <a:ext cx="493649" cy="465582"/>
                        </a:xfrm>
                        <a:prstGeom prst="ellipse">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2484054" id="Oval 248" o:spid="_x0000_s1026" style="position:absolute;margin-left:104.9pt;margin-top:52.15pt;width:38.85pt;height:36.6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" filled="f" strokecolor="red">
                <v:shadow on="t" color="black" opacity="22937f" origin=",.5" offset="0,.63889mm"/>
              </v:oval>
            </w:pict>
          </mc:Fallback>
        </mc:AlternateContent>
      </w:r>
      <w:r>
        <w:rPr>
          <w:noProof/>
          <w:lang w:val="en-US"/>
        </w:rPr>
        <mc:AlternateContent>
          <mc:Choice Requires="wps">
            <w:drawing>
              <wp:anchor distT="0" distB="0" distL="114300" distR="114300" simplePos="0" relativeHeight="251710464" behindDoc="0" locked="0" layoutInCell="1" allowOverlap="1" wp14:anchorId="61E529C1" wp14:editId="2F7FCB3F">
                <wp:simplePos x="0" y="0"/>
                <wp:positionH relativeFrom="column">
                  <wp:posOffset>886206</wp:posOffset>
                </wp:positionH>
                <wp:positionV relativeFrom="paragraph">
                  <wp:posOffset>1037336</wp:posOffset>
                </wp:positionV>
                <wp:extent cx="433578" cy="410718"/>
                <wp:effectExtent l="57150" t="19050" r="81280" b="104140"/>
                <wp:wrapNone/>
                <wp:docPr id="247" name="Oval 247"/>
                <wp:cNvGraphicFramePr/>
                <a:graphic xmlns:a="http://schemas.openxmlformats.org/drawingml/2006/main">
                  <a:graphicData uri="http://schemas.microsoft.com/office/word/2010/wordprocessingShape">
                    <wps:wsp>
                      <wps:cNvSpPr/>
                      <wps:spPr>
                        <a:xfrm>
                          <a:off x="0" y="0"/>
                          <a:ext cx="433578" cy="410718"/>
                        </a:xfrm>
                        <a:prstGeom prst="ellipse">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C478DE4" id="Oval 247" o:spid="_x0000_s1026" style="position:absolute;margin-left:69.8pt;margin-top:81.7pt;width:34.15pt;height:32.3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" filled="f" strokecolor="red">
                <v:shadow on="t" color="black" opacity="22937f" origin=",.5" offset="0,.63889mm"/>
              </v:oval>
            </w:pict>
          </mc:Fallback>
        </mc:AlternateContent>
      </w:r>
      <w:r>
        <w:t xml:space="preserve">b) </w:t>
      </w:r>
      <w:r>
        <w:rPr>
          <w:noProof/>
          <w:lang w:val="en-US"/>
        </w:rPr>
        <w:drawing>
          <wp:inline distT="0" distB="0" distL="0" distR="0" wp14:anchorId="54A50C92" wp14:editId="5AE03154">
            <wp:extent cx="3199934" cy="2194560"/>
            <wp:effectExtent l="0" t="0" r="63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569" r="2091"/>
                    <a:stretch/>
                  </pic:blipFill>
                  <pic:spPr bwMode="auto">
                    <a:xfrm>
                      <a:off x="0" y="0"/>
                      <a:ext cx="3199934" cy="2194560"/>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c) </w:t>
      </w:r>
      <w:r>
        <w:rPr>
          <w:noProof/>
          <w:lang w:val="en-US"/>
        </w:rPr>
        <w:drawing>
          <wp:inline distT="0" distB="0" distL="0" distR="0" wp14:anchorId="65D139C2" wp14:editId="26A1A3F1">
            <wp:extent cx="2743200" cy="2248821"/>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r="1070"/>
                    <a:stretch/>
                  </pic:blipFill>
                  <pic:spPr bwMode="auto">
                    <a:xfrm>
                      <a:off x="0" y="0"/>
                      <a:ext cx="2743200" cy="2248821"/>
                    </a:xfrm>
                    <a:prstGeom prst="rect">
                      <a:avLst/>
                    </a:prstGeom>
                    <a:ln>
                      <a:noFill/>
                    </a:ln>
                    <a:extLst>
                      <a:ext uri="{53640926-AAD7-44D8-BBD7-CCE9431645EC}">
                        <a14:shadowObscured xmlns:a14="http://schemas.microsoft.com/office/drawing/2010/main"/>
                      </a:ext>
                    </a:extLst>
                  </pic:spPr>
                </pic:pic>
              </a:graphicData>
            </a:graphic>
          </wp:inline>
        </w:drawing>
      </w:r>
    </w:p>
    <w:p w14:paraId="0EEA5492" w14:textId="6D97E93D" w:rsidR="0009101D" w:rsidRDefault="00E036E2" w:rsidP="0009101D">
      <w:pPr>
        <w:spacing w:line="480" w:lineRule="auto"/>
        <w:rPr>
          <w:noProof/>
        </w:rPr>
      </w:pPr>
      <w:r>
        <w:rPr>
          <w:noProof/>
          <w:lang w:val="en-US"/>
        </w:rPr>
        <mc:AlternateContent>
          <mc:Choice Requires="wps">
            <w:drawing>
              <wp:anchor distT="45720" distB="45720" distL="114300" distR="114300" simplePos="0" relativeHeight="251708416" behindDoc="0" locked="0" layoutInCell="1" allowOverlap="1" wp14:anchorId="221B0D93" wp14:editId="5D161372">
                <wp:simplePos x="0" y="0"/>
                <wp:positionH relativeFrom="margin">
                  <wp:posOffset>423334</wp:posOffset>
                </wp:positionH>
                <wp:positionV relativeFrom="paragraph">
                  <wp:posOffset>4656</wp:posOffset>
                </wp:positionV>
                <wp:extent cx="5629910" cy="406400"/>
                <wp:effectExtent l="0" t="0" r="8890" b="0"/>
                <wp:wrapSquare wrapText="bothSides"/>
                <wp:docPr id="2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9910" cy="406400"/>
                        </a:xfrm>
                        <a:prstGeom prst="rect">
                          <a:avLst/>
                        </a:prstGeom>
                        <a:solidFill>
                          <a:srgbClr val="FFFFFF"/>
                        </a:solidFill>
                        <a:ln w="9525">
                          <a:noFill/>
                          <a:miter lim="800000"/>
                          <a:headEnd/>
                          <a:tailEnd/>
                        </a:ln>
                      </wps:spPr>
                      <wps:txbx>
                        <w:txbxContent>
                          <w:p w14:paraId="19D3699B" w14:textId="33A95222" w:rsidR="0009101D" w:rsidRPr="00AF66C1" w:rsidRDefault="0009101D" w:rsidP="0009101D">
                            <w:pPr>
                              <w:rPr>
                                <w:noProof/>
                                <w:sz w:val="17"/>
                                <w:szCs w:val="17"/>
                              </w:rPr>
                            </w:pPr>
                            <w:r w:rsidRPr="00AF66C1">
                              <w:rPr>
                                <w:noProof/>
                                <w:sz w:val="17"/>
                                <w:szCs w:val="17"/>
                              </w:rPr>
                              <w:t xml:space="preserve">Figure 11: a) Filtering atomic lattice and CDW peaks. b) Filtering atomic lattice and satellite peaks. </w:t>
                            </w:r>
                            <w:r w:rsidR="0094502A">
                              <w:rPr>
                                <w:noProof/>
                                <w:sz w:val="17"/>
                                <w:szCs w:val="17"/>
                              </w:rPr>
                              <w:t>c</w:t>
                            </w:r>
                            <w:r w:rsidRPr="00AF66C1">
                              <w:rPr>
                                <w:noProof/>
                                <w:sz w:val="17"/>
                                <w:szCs w:val="17"/>
                              </w:rPr>
                              <w:t xml:space="preserve">) Filtering atomic lattice and low-wavevector peaks </w:t>
                            </w:r>
                          </w:p>
                          <w:p w14:paraId="5E871FF8" w14:textId="77777777" w:rsidR="0009101D" w:rsidRDefault="0009101D" w:rsidP="0009101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1B0D93" id="_x0000_s1042" type="#_x0000_t202" style="position:absolute;margin-left:33.35pt;margin-top:.35pt;width:443.3pt;height:32pt;z-index:2517084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" stroked="f">
                <v:textbox>
                  <w:txbxContent>
                    <w:p w14:paraId="19D3699B" w14:textId="33A95222" w:rsidR="0009101D" w:rsidRPr="00AF66C1" w:rsidRDefault="0009101D" w:rsidP="0009101D">
                      <w:pPr>
                        <w:rPr>
                          <w:noProof/>
                          <w:sz w:val="17"/>
                          <w:szCs w:val="17"/>
                        </w:rPr>
                      </w:pPr>
                      <w:r w:rsidRPr="00AF66C1">
                        <w:rPr>
                          <w:noProof/>
                          <w:sz w:val="17"/>
                          <w:szCs w:val="17"/>
                        </w:rPr>
                        <w:t xml:space="preserve">Figure 11: a) Filtering atomic lattice and CDW peaks. b) Filtering atomic lattice and satellite peaks. </w:t>
                      </w:r>
                      <w:r w:rsidR="0094502A">
                        <w:rPr>
                          <w:noProof/>
                          <w:sz w:val="17"/>
                          <w:szCs w:val="17"/>
                        </w:rPr>
                        <w:t>c</w:t>
                      </w:r>
                      <w:r w:rsidRPr="00AF66C1">
                        <w:rPr>
                          <w:noProof/>
                          <w:sz w:val="17"/>
                          <w:szCs w:val="17"/>
                        </w:rPr>
                        <w:t xml:space="preserve">) Filtering atomic lattice and low-wavevector peaks </w:t>
                      </w:r>
                    </w:p>
                    <w:p w14:paraId="5E871FF8" w14:textId="77777777" w:rsidR="0009101D" w:rsidRDefault="0009101D" w:rsidP="0009101D"/>
                  </w:txbxContent>
                </v:textbox>
                <w10:wrap type="square" anchorx="margin"/>
              </v:shape>
            </w:pict>
          </mc:Fallback>
        </mc:AlternateContent>
      </w:r>
    </w:p>
    <w:p w14:paraId="4EBB19DD" w14:textId="77777777" w:rsidR="0009101D" w:rsidRDefault="0009101D" w:rsidP="0009101D">
      <w:pPr>
        <w:spacing w:line="480" w:lineRule="auto"/>
        <w:rPr>
          <w:noProof/>
        </w:rPr>
      </w:pPr>
    </w:p>
    <w:p w14:paraId="7ADC0F4B" w14:textId="23CAF7BC" w:rsidR="0009101D" w:rsidRDefault="0009101D" w:rsidP="0009101D">
      <w:pPr>
        <w:spacing w:line="480" w:lineRule="auto"/>
      </w:pPr>
      <w:commentRangeStart w:id="42"/>
      <w:r>
        <w:t>To create figure 12 a) and b) from the center of the domain, I extend the lines until there are no obvious bright peaks that belong to that domain</w:t>
      </w:r>
      <w:commentRangeEnd w:id="42"/>
      <w:r w:rsidR="00F26E80">
        <w:rPr>
          <w:rStyle w:val="CommentReference"/>
        </w:rPr>
        <w:commentReference w:id="42"/>
      </w:r>
      <w:r w:rsidR="0094502A">
        <w:t xml:space="preserve"> because I want to understand what would happened to CDW as I go from one domain to the next one, especially at the domain walls.</w:t>
      </w:r>
      <w:r>
        <w:t xml:space="preserve"> With in the region, I select the dots by making sure 2 conditions: the dots are at the vertices and compared them locally, they have to be one of the brightest peaks</w:t>
      </w:r>
      <w:commentRangeStart w:id="43"/>
      <w:r>
        <w:t xml:space="preserve">. Next, I would pick the bright green as the center domain to see how the center domain interacts with the neighboring one. At the edges of the bright green domain, there are some sort of overlapping with other surrounding domains (figure 12a). </w:t>
      </w:r>
      <w:commentRangeEnd w:id="43"/>
      <w:r>
        <w:rPr>
          <w:rStyle w:val="CommentReference"/>
        </w:rPr>
        <w:commentReference w:id="43"/>
      </w:r>
      <w:r>
        <w:t xml:space="preserve"> Each domain might have a different CDW’s wave phase. The interaction of the CDWs that have different wave phases causes some sort of shift. </w:t>
      </w:r>
      <w:commentRangeStart w:id="44"/>
      <w:r>
        <w:t xml:space="preserve">This shift creates </w:t>
      </w:r>
      <w:r w:rsidR="0094502A">
        <w:t>the domain walls and the existence of the satellite peaks (figure 11a)</w:t>
      </w:r>
      <w:r>
        <w:t xml:space="preserve">. </w:t>
      </w:r>
      <w:commentRangeEnd w:id="44"/>
      <w:r w:rsidR="00491148">
        <w:rPr>
          <w:rStyle w:val="CommentReference"/>
        </w:rPr>
        <w:commentReference w:id="44"/>
      </w:r>
      <w:r w:rsidR="0094502A" w:rsidRPr="0094502A">
        <w:t xml:space="preserve"> </w:t>
      </w:r>
      <w:r w:rsidR="0094502A">
        <w:t>As literature has pointed out that, the satellite peaks are good indicators of domaining [1]</w:t>
      </w:r>
      <w:r w:rsidR="0094502A" w:rsidRPr="0094502A">
        <w:t xml:space="preserve">  </w:t>
      </w:r>
    </w:p>
    <w:p w14:paraId="3C8EB7F5" w14:textId="77777777" w:rsidR="00E036E2" w:rsidRDefault="00E036E2" w:rsidP="0009101D">
      <w:pPr>
        <w:spacing w:line="480" w:lineRule="auto"/>
        <w:rPr>
          <w:noProof/>
        </w:rPr>
      </w:pPr>
    </w:p>
    <w:p w14:paraId="3C24759F" w14:textId="4CDF8436" w:rsidR="00E036E2" w:rsidRDefault="00E036E2" w:rsidP="00E036E2">
      <w:pPr>
        <w:spacing w:line="480" w:lineRule="auto"/>
      </w:pPr>
      <w:r>
        <w:lastRenderedPageBreak/>
        <w:t xml:space="preserve">a) </w:t>
      </w:r>
      <w:r w:rsidR="0009101D">
        <w:rPr>
          <w:noProof/>
          <w:lang w:val="en-US"/>
        </w:rPr>
        <w:drawing>
          <wp:inline distT="0" distB="0" distL="0" distR="0" wp14:anchorId="128EA148" wp14:editId="45A23300">
            <wp:extent cx="2834640" cy="2257307"/>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834640" cy="2257307"/>
                    </a:xfrm>
                    <a:prstGeom prst="rect">
                      <a:avLst/>
                    </a:prstGeom>
                  </pic:spPr>
                </pic:pic>
              </a:graphicData>
            </a:graphic>
          </wp:inline>
        </w:drawing>
      </w:r>
      <w:r>
        <w:t xml:space="preserve"> b)</w:t>
      </w:r>
      <w:r w:rsidRPr="00E036E2">
        <w:rPr>
          <w:noProof/>
          <w:lang w:val="en-US"/>
        </w:rPr>
        <w:t xml:space="preserve"> </w:t>
      </w:r>
      <w:r>
        <w:rPr>
          <w:noProof/>
          <w:lang w:val="en-US"/>
        </w:rPr>
        <w:drawing>
          <wp:inline distT="0" distB="0" distL="0" distR="0" wp14:anchorId="6BEDEB36" wp14:editId="36932E3A">
            <wp:extent cx="2926080" cy="2224169"/>
            <wp:effectExtent l="0" t="0" r="7620" b="5080"/>
            <wp:docPr id="10" name="Picture 10" descr="A picture containing cup, photo, honeycomb, met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TaS2_1372 _lines.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926080" cy="2224169"/>
                    </a:xfrm>
                    <a:prstGeom prst="rect">
                      <a:avLst/>
                    </a:prstGeom>
                  </pic:spPr>
                </pic:pic>
              </a:graphicData>
            </a:graphic>
          </wp:inline>
        </w:drawing>
      </w:r>
    </w:p>
    <w:p w14:paraId="54DE15DF" w14:textId="16449C1B" w:rsidR="00E036E2" w:rsidRDefault="00E036E2" w:rsidP="00E036E2">
      <w:pPr>
        <w:spacing w:line="480" w:lineRule="auto"/>
        <w:ind w:left="60"/>
        <w:jc w:val="center"/>
      </w:pPr>
      <w:r>
        <w:rPr>
          <w:noProof/>
          <w:lang w:val="en-US"/>
        </w:rPr>
        <mc:AlternateContent>
          <mc:Choice Requires="wps">
            <w:drawing>
              <wp:anchor distT="45720" distB="45720" distL="114300" distR="114300" simplePos="0" relativeHeight="251713536" behindDoc="0" locked="0" layoutInCell="1" allowOverlap="1" wp14:anchorId="091008DF" wp14:editId="3636FEDE">
                <wp:simplePos x="0" y="0"/>
                <wp:positionH relativeFrom="margin">
                  <wp:posOffset>159212</wp:posOffset>
                </wp:positionH>
                <wp:positionV relativeFrom="paragraph">
                  <wp:posOffset>1783889</wp:posOffset>
                </wp:positionV>
                <wp:extent cx="5935980" cy="706120"/>
                <wp:effectExtent l="0" t="0" r="7620" b="0"/>
                <wp:wrapSquare wrapText="bothSides"/>
                <wp:docPr id="2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5980" cy="706120"/>
                        </a:xfrm>
                        <a:prstGeom prst="rect">
                          <a:avLst/>
                        </a:prstGeom>
                        <a:solidFill>
                          <a:srgbClr val="FFFFFF"/>
                        </a:solidFill>
                        <a:ln w="9525">
                          <a:noFill/>
                          <a:miter lim="800000"/>
                          <a:headEnd/>
                          <a:tailEnd/>
                        </a:ln>
                      </wps:spPr>
                      <wps:txbx>
                        <w:txbxContent>
                          <w:p w14:paraId="08207E73" w14:textId="3D8A4CF3" w:rsidR="0009101D" w:rsidRPr="00AF66C1" w:rsidRDefault="0009101D" w:rsidP="0009101D">
                            <w:pPr>
                              <w:rPr>
                                <w:sz w:val="17"/>
                                <w:szCs w:val="17"/>
                              </w:rPr>
                            </w:pPr>
                            <w:r w:rsidRPr="00AF66C1">
                              <w:rPr>
                                <w:sz w:val="17"/>
                                <w:szCs w:val="17"/>
                              </w:rPr>
                              <w:t xml:space="preserve">Figure 12 a) The each color dots belongs to the domain that has correspond colors. b) Filtering atomic lattice, CDW, satellite and low-wavevector peaks. Each domain has its own color lines and bright color dots. </w:t>
                            </w:r>
                            <w:r>
                              <w:rPr>
                                <w:sz w:val="17"/>
                                <w:szCs w:val="17"/>
                              </w:rPr>
                              <w:t>_obtained at our lab</w:t>
                            </w:r>
                            <w:r w:rsidR="00E036E2">
                              <w:rPr>
                                <w:sz w:val="17"/>
                                <w:szCs w:val="17"/>
                              </w:rPr>
                              <w:t xml:space="preserve"> c) Selecting the dots (with the bright green domain dots as the center) and placing it in an hexagon to study phase slip </w:t>
                            </w:r>
                          </w:p>
                          <w:p w14:paraId="619FC536" w14:textId="77777777" w:rsidR="0009101D" w:rsidRDefault="0009101D" w:rsidP="0009101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1008DF" id="_x0000_s1043" type="#_x0000_t202" style="position:absolute;left:0;text-align:left;margin-left:12.55pt;margin-top:140.45pt;width:467.4pt;height:55.6pt;z-index:2517135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" stroked="f">
                <v:textbox>
                  <w:txbxContent>
                    <w:p w14:paraId="08207E73" w14:textId="3D8A4CF3" w:rsidR="0009101D" w:rsidRPr="00AF66C1" w:rsidRDefault="0009101D" w:rsidP="0009101D">
                      <w:pPr>
                        <w:rPr>
                          <w:sz w:val="17"/>
                          <w:szCs w:val="17"/>
                        </w:rPr>
                      </w:pPr>
                      <w:r w:rsidRPr="00AF66C1">
                        <w:rPr>
                          <w:sz w:val="17"/>
                          <w:szCs w:val="17"/>
                        </w:rPr>
                        <w:t xml:space="preserve">Figure 12 a) The each color dots belongs to the domain that has correspond colors. b) Filtering atomic lattice, CDW, satellite and low-wavevector peaks. Each domain has its own color lines and bright color dots. </w:t>
                      </w:r>
                      <w:r>
                        <w:rPr>
                          <w:sz w:val="17"/>
                          <w:szCs w:val="17"/>
                        </w:rPr>
                        <w:t>_obtained at our lab</w:t>
                      </w:r>
                      <w:r w:rsidR="00E036E2">
                        <w:rPr>
                          <w:sz w:val="17"/>
                          <w:szCs w:val="17"/>
                        </w:rPr>
                        <w:t xml:space="preserve"> c) Selecting the dots (with the bright green domain dots as the center) and placing it in an hexagon to study phase slip </w:t>
                      </w:r>
                    </w:p>
                    <w:p w14:paraId="619FC536" w14:textId="77777777" w:rsidR="0009101D" w:rsidRDefault="0009101D" w:rsidP="0009101D"/>
                  </w:txbxContent>
                </v:textbox>
                <w10:wrap type="square" anchorx="margin"/>
              </v:shape>
            </w:pict>
          </mc:Fallback>
        </mc:AlternateContent>
      </w:r>
      <w:r>
        <w:t>c)</w:t>
      </w:r>
      <w:r>
        <w:rPr>
          <w:noProof/>
        </w:rPr>
        <w:drawing>
          <wp:inline distT="0" distB="0" distL="0" distR="0" wp14:anchorId="5A33EE1F" wp14:editId="5179AE68">
            <wp:extent cx="2285176" cy="1634316"/>
            <wp:effectExtent l="0" t="0" r="1270" b="444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12968" b="12411"/>
                    <a:stretch/>
                  </pic:blipFill>
                  <pic:spPr bwMode="auto">
                    <a:xfrm>
                      <a:off x="0" y="0"/>
                      <a:ext cx="2286000" cy="1634906"/>
                    </a:xfrm>
                    <a:prstGeom prst="rect">
                      <a:avLst/>
                    </a:prstGeom>
                    <a:ln>
                      <a:noFill/>
                    </a:ln>
                    <a:extLst>
                      <a:ext uri="{53640926-AAD7-44D8-BBD7-CCE9431645EC}">
                        <a14:shadowObscured xmlns:a14="http://schemas.microsoft.com/office/drawing/2010/main"/>
                      </a:ext>
                    </a:extLst>
                  </pic:spPr>
                </pic:pic>
              </a:graphicData>
            </a:graphic>
          </wp:inline>
        </w:drawing>
      </w:r>
    </w:p>
    <w:p w14:paraId="65022391" w14:textId="16C84344" w:rsidR="00E036E2" w:rsidRDefault="00E036E2" w:rsidP="0009101D">
      <w:pPr>
        <w:spacing w:line="480" w:lineRule="auto"/>
      </w:pPr>
      <w:r>
        <w:t xml:space="preserve">The bright spots can be seen as the CDW representing for its corresponding color domain. In figure 12c), taking a closer looks at the orange domain. The domain position is at the top of the bright green domain and its corresponding CDW is at the bottom right of the bright green dots. The angle difference between the domain position and the CDW is roughly around 120. Because the position of the domain is fixed, maybe the CDW phase slips from domain bright green to domain orange is around 120°. From the center domain to the surrounding domain, the CDW phase slip is roughly around 120°. </w:t>
      </w:r>
    </w:p>
    <w:p w14:paraId="57C272FA" w14:textId="789F34CA" w:rsidR="0009101D" w:rsidRDefault="0009101D" w:rsidP="00E036E2">
      <w:pPr>
        <w:pStyle w:val="Heading2"/>
        <w:numPr>
          <w:ilvl w:val="0"/>
          <w:numId w:val="5"/>
        </w:numPr>
        <w:spacing w:line="480" w:lineRule="auto"/>
        <w:rPr>
          <w:b/>
          <w:bCs/>
          <w:sz w:val="34"/>
          <w:szCs w:val="34"/>
        </w:rPr>
      </w:pPr>
      <w:r w:rsidRPr="00CB7094">
        <w:rPr>
          <w:b/>
          <w:bCs/>
          <w:sz w:val="34"/>
          <w:szCs w:val="34"/>
        </w:rPr>
        <w:t xml:space="preserve">Conclusion </w:t>
      </w:r>
    </w:p>
    <w:p w14:paraId="59C1B56A" w14:textId="1DB898AA" w:rsidR="0009101D" w:rsidRDefault="0009101D" w:rsidP="0009101D">
      <w:pPr>
        <w:spacing w:line="480" w:lineRule="auto"/>
      </w:pPr>
      <w:r>
        <w:t xml:space="preserve">As we have observed in this research, </w:t>
      </w:r>
      <w:commentRangeStart w:id="45"/>
      <w:r>
        <w:t>there are several characteristics about the 1</w:t>
      </w:r>
      <w:r w:rsidRPr="00CD56EF">
        <w:t xml:space="preserve"> </w:t>
      </w:r>
      <w:r>
        <w:t>T- TaS</w:t>
      </w:r>
      <w:r>
        <w:rPr>
          <w:vertAlign w:val="subscript"/>
        </w:rPr>
        <w:t xml:space="preserve">2 </w:t>
      </w:r>
      <w:r>
        <w:t xml:space="preserve">CDW and domains in the phase transition that we </w:t>
      </w:r>
      <w:commentRangeEnd w:id="45"/>
      <w:r w:rsidR="0094502A">
        <w:t>observed in this research</w:t>
      </w:r>
      <w:r w:rsidR="00C1772A">
        <w:rPr>
          <w:rStyle w:val="CommentReference"/>
        </w:rPr>
        <w:commentReference w:id="45"/>
      </w:r>
      <w:r w:rsidR="0094502A">
        <w:t xml:space="preserve">: </w:t>
      </w:r>
      <w:r>
        <w:t xml:space="preserve"> </w:t>
      </w:r>
      <w:r w:rsidR="0094502A">
        <w:t xml:space="preserve">right around the transition temperature range </w:t>
      </w:r>
      <w:r w:rsidR="0094502A">
        <w:t>(300 – 354 K)</w:t>
      </w:r>
      <w:r w:rsidR="0094502A">
        <w:t>, t</w:t>
      </w:r>
      <w:commentRangeStart w:id="46"/>
      <w:r>
        <w:t>h</w:t>
      </w:r>
      <w:r w:rsidR="0094502A">
        <w:t>ere is no clear trend behavior on how the</w:t>
      </w:r>
      <w:r>
        <w:t xml:space="preserve"> angle between CDW and </w:t>
      </w:r>
      <w:r>
        <w:lastRenderedPageBreak/>
        <w:t>the atomic lattice</w:t>
      </w:r>
      <w:commentRangeEnd w:id="46"/>
      <w:r w:rsidR="0094502A">
        <w:t xml:space="preserve"> depends on temperature</w:t>
      </w:r>
      <w:r w:rsidR="00C1772A">
        <w:rPr>
          <w:rStyle w:val="CommentReference"/>
        </w:rPr>
        <w:commentReference w:id="46"/>
      </w:r>
      <w:r w:rsidR="0094502A">
        <w:t>; t</w:t>
      </w:r>
      <w:r>
        <w:t xml:space="preserve">he CDW’s wavelength in both phases is roughly about </w:t>
      </w:r>
      <w:commentRangeStart w:id="47"/>
      <m:oMath>
        <m:r>
          <w:rPr>
            <w:rFonts w:ascii="Cambria Math" w:hAnsi="Cambria Math"/>
            <w:noProof/>
          </w:rPr>
          <m:t>11.8</m:t>
        </m:r>
        <w:commentRangeEnd w:id="47"/>
        <m:r>
          <m:rPr>
            <m:sty m:val="p"/>
          </m:rPr>
          <w:rPr>
            <w:rStyle w:val="CommentReference"/>
          </w:rPr>
          <w:commentReference w:id="47"/>
        </m:r>
        <m:acc>
          <m:accPr>
            <m:chr m:val="̇"/>
            <m:ctrlPr>
              <w:rPr>
                <w:rFonts w:ascii="Cambria Math" w:hAnsi="Cambria Math"/>
                <w:i/>
                <w:noProof/>
              </w:rPr>
            </m:ctrlPr>
          </m:accPr>
          <m:e>
            <m:r>
              <w:rPr>
                <w:rFonts w:ascii="Cambria Math" w:hAnsi="Cambria Math"/>
                <w:noProof/>
              </w:rPr>
              <m:t>A</m:t>
            </m:r>
          </m:e>
        </m:acc>
        <m:r>
          <w:rPr>
            <w:rFonts w:ascii="Cambria Math" w:hAnsi="Cambria Math"/>
            <w:noProof/>
          </w:rPr>
          <m:t xml:space="preserve">±0.4 </m:t>
        </m:r>
        <m:acc>
          <m:accPr>
            <m:chr m:val="̇"/>
            <m:ctrlPr>
              <w:rPr>
                <w:rFonts w:ascii="Cambria Math" w:hAnsi="Cambria Math"/>
                <w:i/>
                <w:noProof/>
              </w:rPr>
            </m:ctrlPr>
          </m:accPr>
          <m:e>
            <m:r>
              <w:rPr>
                <w:rFonts w:ascii="Cambria Math" w:hAnsi="Cambria Math"/>
                <w:noProof/>
              </w:rPr>
              <m:t>A</m:t>
            </m:r>
          </m:e>
        </m:acc>
      </m:oMath>
      <w:r>
        <w:t xml:space="preserve">. In the phase transition, there are topography images illustrating the formation of domains. The angle between the domain and the underneath lattice is </w:t>
      </w:r>
      <w:commentRangeStart w:id="48"/>
      <w:r>
        <w:t xml:space="preserve">temperature </w:t>
      </w:r>
      <w:r w:rsidR="0094502A">
        <w:t>in</w:t>
      </w:r>
      <w:r>
        <w:t xml:space="preserve">dependent </w:t>
      </w:r>
      <w:commentRangeEnd w:id="48"/>
      <w:r w:rsidR="00C1772A">
        <w:rPr>
          <w:rStyle w:val="CommentReference"/>
        </w:rPr>
        <w:commentReference w:id="48"/>
      </w:r>
      <w:r>
        <w:t xml:space="preserve">and has a value roughly </w:t>
      </w:r>
      <m:oMath>
        <m:r>
          <m:rPr>
            <m:sty m:val="p"/>
          </m:rPr>
          <w:rPr>
            <w:rFonts w:ascii="Cambria Math" w:hAnsi="Cambria Math"/>
          </w:rPr>
          <m:t>5.96 ±</m:t>
        </m:r>
        <m:r>
          <m:rPr>
            <m:sty m:val="p"/>
          </m:rPr>
          <w:rPr>
            <w:rFonts w:ascii="Cambria Math"/>
          </w:rPr>
          <m:t>0.4</m:t>
        </m:r>
        <m:r>
          <m:rPr>
            <m:sty m:val="p"/>
          </m:rPr>
          <w:rPr>
            <w:rFonts w:ascii="Cambria Math" w:hAnsi="Cambria Math"/>
          </w:rPr>
          <m:t>°</m:t>
        </m:r>
      </m:oMath>
      <w:r w:rsidR="0094502A">
        <w:t xml:space="preserve"> (calculating from table 2)</w:t>
      </w:r>
      <w:r>
        <w:t xml:space="preserve">. The true domain can only form when there are satellite peaks. Moreover, I </w:t>
      </w:r>
      <w:commentRangeStart w:id="49"/>
      <w:r>
        <w:t>haven’t been able to find the method to</w:t>
      </w:r>
      <w:r w:rsidR="00E036E2">
        <w:t xml:space="preserve"> accurately </w:t>
      </w:r>
      <w:r>
        <w:t xml:space="preserve">detect low-wavevector beside relying on </w:t>
      </w:r>
      <w:r w:rsidR="00E036E2">
        <w:t xml:space="preserve">topography and </w:t>
      </w:r>
      <w:r>
        <w:t>FFT images</w:t>
      </w:r>
      <w:commentRangeEnd w:id="49"/>
      <w:r w:rsidR="00C1772A">
        <w:rPr>
          <w:rStyle w:val="CommentReference"/>
        </w:rPr>
        <w:commentReference w:id="49"/>
      </w:r>
      <w:r>
        <w:t>.</w:t>
      </w:r>
      <w:r w:rsidR="0094502A">
        <w:t xml:space="preserve"> Even though, detecting dark regions from topography also helps determining low-wavevector,</w:t>
      </w:r>
      <w:r w:rsidR="00E036E2">
        <w:t xml:space="preserve"> </w:t>
      </w:r>
      <w:r w:rsidR="00E036E2" w:rsidRPr="00E036E2">
        <w:t>it is possible that the topography only has satellite peaks in its FFT image (no low-wavevectors</w:t>
      </w:r>
      <w:r w:rsidR="00E036E2">
        <w:t>)</w:t>
      </w:r>
      <w:r w:rsidR="0094502A">
        <w:t xml:space="preserve"> (figure 1</w:t>
      </w:r>
      <w:r w:rsidR="00E036E2">
        <w:t xml:space="preserve">3). </w:t>
      </w:r>
      <w:r>
        <w:t xml:space="preserve">The detection of low-wavevector and the existence of satellite peaks allows accurately detects domain. Inside of the true domain, the CDW is fully commensurate with the underneath lattice. I think that </w:t>
      </w:r>
      <w:r w:rsidR="00E036E2">
        <w:t>as the domain going from one domain to the next, there are a CDW phase slip between the 2 domains, which has a valu</w:t>
      </w:r>
      <w:commentRangeStart w:id="50"/>
      <w:r>
        <w:t>e</w:t>
      </w:r>
      <w:commentRangeEnd w:id="50"/>
      <w:r w:rsidR="00C1772A">
        <w:rPr>
          <w:rStyle w:val="CommentReference"/>
        </w:rPr>
        <w:commentReference w:id="50"/>
      </w:r>
      <w:r w:rsidR="00E036E2">
        <w:t xml:space="preserve"> </w:t>
      </w:r>
      <w:r w:rsidR="00E036E2">
        <w:t>roughly 120°</w:t>
      </w:r>
      <w:r>
        <w:t>. This alignment would cause each domain to have a different CDW’s wave phase.</w:t>
      </w:r>
    </w:p>
    <w:p w14:paraId="7759801E" w14:textId="77777777" w:rsidR="0009101D" w:rsidRDefault="0009101D" w:rsidP="0009101D">
      <w:pPr>
        <w:spacing w:line="480" w:lineRule="auto"/>
      </w:pPr>
      <w:r>
        <w:t>When a domain’s CDW interacts with adjacent one, the different in CDW wave phase causes wave interference, which creates domain’s boundary. Our domain formation analysis used only one data set. The study of the domain might be understood better if we have several more data set, in which its FFT has lattice peaks, CDW peaks along with 2</w:t>
      </w:r>
      <w:r w:rsidRPr="006E1A0B">
        <w:rPr>
          <w:vertAlign w:val="superscript"/>
        </w:rPr>
        <w:t>nd</w:t>
      </w:r>
      <w:r>
        <w:t xml:space="preserve"> or 3</w:t>
      </w:r>
      <w:r w:rsidRPr="006E1A0B">
        <w:rPr>
          <w:vertAlign w:val="superscript"/>
        </w:rPr>
        <w:t>rd</w:t>
      </w:r>
      <w:r>
        <w:t xml:space="preserve"> order satellite peaks, and low-wave vector peaks. </w:t>
      </w:r>
    </w:p>
    <w:p w14:paraId="4F36FAC8" w14:textId="10676302" w:rsidR="0009101D" w:rsidRDefault="00E036E2" w:rsidP="00E036E2">
      <w:pPr>
        <w:spacing w:line="480" w:lineRule="auto"/>
        <w:jc w:val="center"/>
      </w:pPr>
      <w:r>
        <w:rPr>
          <w:noProof/>
          <w:lang w:val="en-US"/>
        </w:rPr>
        <mc:AlternateContent>
          <mc:Choice Requires="wps">
            <w:drawing>
              <wp:anchor distT="45720" distB="45720" distL="114300" distR="114300" simplePos="0" relativeHeight="251719680" behindDoc="0" locked="0" layoutInCell="1" allowOverlap="1" wp14:anchorId="75D4DA45" wp14:editId="253C1F44">
                <wp:simplePos x="0" y="0"/>
                <wp:positionH relativeFrom="margin">
                  <wp:posOffset>568036</wp:posOffset>
                </wp:positionH>
                <wp:positionV relativeFrom="paragraph">
                  <wp:posOffset>2668905</wp:posOffset>
                </wp:positionV>
                <wp:extent cx="5562600" cy="387350"/>
                <wp:effectExtent l="0" t="0" r="0" b="0"/>
                <wp:wrapSquare wrapText="bothSides"/>
                <wp:docPr id="2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2600" cy="387350"/>
                        </a:xfrm>
                        <a:prstGeom prst="rect">
                          <a:avLst/>
                        </a:prstGeom>
                        <a:solidFill>
                          <a:srgbClr val="FFFFFF"/>
                        </a:solidFill>
                        <a:ln w="9525">
                          <a:noFill/>
                          <a:miter lim="800000"/>
                          <a:headEnd/>
                          <a:tailEnd/>
                        </a:ln>
                      </wps:spPr>
                      <wps:txbx>
                        <w:txbxContent>
                          <w:p w14:paraId="1467376D" w14:textId="768C1097" w:rsidR="00E036E2" w:rsidRPr="00AF66C1" w:rsidRDefault="00E036E2" w:rsidP="00E036E2">
                            <w:pPr>
                              <w:rPr>
                                <w:sz w:val="17"/>
                                <w:szCs w:val="17"/>
                              </w:rPr>
                            </w:pPr>
                            <w:r w:rsidRPr="00AF66C1">
                              <w:rPr>
                                <w:sz w:val="17"/>
                                <w:szCs w:val="17"/>
                              </w:rPr>
                              <w:t>Figure 1</w:t>
                            </w:r>
                            <w:r>
                              <w:rPr>
                                <w:sz w:val="17"/>
                                <w:szCs w:val="17"/>
                              </w:rPr>
                              <w:t>3: 3571 at 358.19K</w:t>
                            </w:r>
                            <w:r w:rsidRPr="00AF66C1">
                              <w:rPr>
                                <w:sz w:val="17"/>
                                <w:szCs w:val="17"/>
                              </w:rPr>
                              <w:t xml:space="preserve"> </w:t>
                            </w:r>
                            <w:r>
                              <w:rPr>
                                <w:sz w:val="17"/>
                                <w:szCs w:val="17"/>
                              </w:rPr>
                              <w:t xml:space="preserve">a) Topography b) FFT image: there is no obvious low wavevector, yet, there are some satellite peaks _ obtained at our lab </w:t>
                            </w:r>
                          </w:p>
                          <w:p w14:paraId="56C5FDB4" w14:textId="77777777" w:rsidR="00E036E2" w:rsidRDefault="00E036E2" w:rsidP="00E036E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D4DA45" id="_x0000_s1044" type="#_x0000_t202" style="position:absolute;left:0;text-align:left;margin-left:44.75pt;margin-top:210.15pt;width:438pt;height:30.5pt;z-index:2517196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" stroked="f">
                <v:textbox>
                  <w:txbxContent>
                    <w:p w14:paraId="1467376D" w14:textId="768C1097" w:rsidR="00E036E2" w:rsidRPr="00AF66C1" w:rsidRDefault="00E036E2" w:rsidP="00E036E2">
                      <w:pPr>
                        <w:rPr>
                          <w:sz w:val="17"/>
                          <w:szCs w:val="17"/>
                        </w:rPr>
                      </w:pPr>
                      <w:r w:rsidRPr="00AF66C1">
                        <w:rPr>
                          <w:sz w:val="17"/>
                          <w:szCs w:val="17"/>
                        </w:rPr>
                        <w:t>Figure 1</w:t>
                      </w:r>
                      <w:r>
                        <w:rPr>
                          <w:sz w:val="17"/>
                          <w:szCs w:val="17"/>
                        </w:rPr>
                        <w:t>3: 3571 at 358.19K</w:t>
                      </w:r>
                      <w:r w:rsidRPr="00AF66C1">
                        <w:rPr>
                          <w:sz w:val="17"/>
                          <w:szCs w:val="17"/>
                        </w:rPr>
                        <w:t xml:space="preserve"> </w:t>
                      </w:r>
                      <w:r>
                        <w:rPr>
                          <w:sz w:val="17"/>
                          <w:szCs w:val="17"/>
                        </w:rPr>
                        <w:t xml:space="preserve">a) Topography b) FFT image: there is no obvious low wavevector, yet, there are some satellite peaks _ obtained at our lab </w:t>
                      </w:r>
                    </w:p>
                    <w:p w14:paraId="56C5FDB4" w14:textId="77777777" w:rsidR="00E036E2" w:rsidRDefault="00E036E2" w:rsidP="00E036E2"/>
                  </w:txbxContent>
                </v:textbox>
                <w10:wrap type="square" anchorx="margin"/>
              </v:shape>
            </w:pict>
          </mc:Fallback>
        </mc:AlternateContent>
      </w:r>
      <w:r>
        <w:t>a)</w:t>
      </w:r>
      <w:r>
        <w:rPr>
          <w:noProof/>
        </w:rPr>
        <w:drawing>
          <wp:inline distT="0" distB="0" distL="0" distR="0" wp14:anchorId="0BC42EDC" wp14:editId="4D1439A9">
            <wp:extent cx="2739576" cy="2468880"/>
            <wp:effectExtent l="0" t="0" r="3810" b="762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739576" cy="2468880"/>
                    </a:xfrm>
                    <a:prstGeom prst="rect">
                      <a:avLst/>
                    </a:prstGeom>
                    <a:noFill/>
                    <a:ln>
                      <a:noFill/>
                    </a:ln>
                  </pic:spPr>
                </pic:pic>
              </a:graphicData>
            </a:graphic>
          </wp:inline>
        </w:drawing>
      </w:r>
      <w:r>
        <w:rPr>
          <w:noProof/>
        </w:rPr>
        <w:t xml:space="preserve">b) </w:t>
      </w:r>
      <w:r>
        <w:rPr>
          <w:noProof/>
        </w:rPr>
        <w:drawing>
          <wp:inline distT="0" distB="0" distL="0" distR="0" wp14:anchorId="64034C76" wp14:editId="3A00E056">
            <wp:extent cx="2601878" cy="2560320"/>
            <wp:effectExtent l="0" t="0" r="8255"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601878" cy="2560320"/>
                    </a:xfrm>
                    <a:prstGeom prst="rect">
                      <a:avLst/>
                    </a:prstGeom>
                    <a:noFill/>
                    <a:ln>
                      <a:noFill/>
                    </a:ln>
                  </pic:spPr>
                </pic:pic>
              </a:graphicData>
            </a:graphic>
          </wp:inline>
        </w:drawing>
      </w:r>
    </w:p>
    <w:p w14:paraId="0B3FADB7" w14:textId="54F6855F" w:rsidR="0009101D" w:rsidRDefault="0009101D" w:rsidP="0009101D">
      <w:pPr>
        <w:spacing w:line="480" w:lineRule="auto"/>
      </w:pPr>
    </w:p>
    <w:p w14:paraId="58D45824" w14:textId="77777777" w:rsidR="0009101D" w:rsidRDefault="0009101D" w:rsidP="0009101D">
      <w:pPr>
        <w:spacing w:line="480" w:lineRule="auto"/>
      </w:pPr>
    </w:p>
    <w:p w14:paraId="65463305" w14:textId="65736C53" w:rsidR="0009101D" w:rsidRPr="00CB7094" w:rsidRDefault="0009101D" w:rsidP="00E036E2">
      <w:pPr>
        <w:pStyle w:val="Heading2"/>
        <w:numPr>
          <w:ilvl w:val="0"/>
          <w:numId w:val="5"/>
        </w:numPr>
        <w:rPr>
          <w:sz w:val="34"/>
          <w:szCs w:val="34"/>
        </w:rPr>
      </w:pPr>
      <w:r w:rsidRPr="00CB7094">
        <w:rPr>
          <w:b/>
        </w:rPr>
        <w:lastRenderedPageBreak/>
        <w:t>Reference</w:t>
      </w:r>
    </w:p>
    <w:p w14:paraId="51202DC4" w14:textId="77777777" w:rsidR="0009101D" w:rsidRPr="0097333F" w:rsidRDefault="0009101D" w:rsidP="0009101D">
      <w:pPr>
        <w:spacing w:line="480" w:lineRule="auto"/>
      </w:pPr>
      <w:r w:rsidRPr="0097333F">
        <w:t xml:space="preserve">[1] Thomson, R.E, B. Burk, A. </w:t>
      </w:r>
      <w:proofErr w:type="spellStart"/>
      <w:r w:rsidRPr="0097333F">
        <w:t>Zettl</w:t>
      </w:r>
      <w:proofErr w:type="spellEnd"/>
      <w:r w:rsidRPr="0097333F">
        <w:t>, John Clarke. “Scanning tunneling microscopy of the charge-density-wave structures in 1T-TaS2”</w:t>
      </w:r>
    </w:p>
    <w:p w14:paraId="5A88A812" w14:textId="77777777" w:rsidR="0009101D" w:rsidRPr="0097333F" w:rsidRDefault="0009101D" w:rsidP="0009101D">
      <w:pPr>
        <w:spacing w:before="240" w:after="240" w:line="480" w:lineRule="auto"/>
      </w:pPr>
      <w:r w:rsidRPr="0097333F">
        <w:t xml:space="preserve">[2] R. E. </w:t>
      </w:r>
      <w:proofErr w:type="spellStart"/>
      <w:r w:rsidRPr="0097333F">
        <w:t>Peierls</w:t>
      </w:r>
      <w:proofErr w:type="spellEnd"/>
      <w:r w:rsidRPr="0097333F">
        <w:t>, Ann. Phys. Leipzig 4,1</w:t>
      </w:r>
    </w:p>
    <w:p w14:paraId="47A49BA5" w14:textId="77777777" w:rsidR="0009101D" w:rsidRPr="0097333F" w:rsidRDefault="0009101D" w:rsidP="0009101D">
      <w:pPr>
        <w:spacing w:before="240" w:after="240" w:line="480" w:lineRule="auto"/>
      </w:pPr>
      <w:r w:rsidRPr="0097333F">
        <w:t xml:space="preserve">[3] M. D. Johannes and I. I. </w:t>
      </w:r>
      <w:proofErr w:type="spellStart"/>
      <w:r w:rsidRPr="0097333F">
        <w:t>Mazin</w:t>
      </w:r>
      <w:proofErr w:type="spellEnd"/>
      <w:r w:rsidRPr="0097333F">
        <w:t xml:space="preserve">. “Fermi surface nesting and the origin of charge density waves in metals”. Phys. Rev. B - </w:t>
      </w:r>
      <w:proofErr w:type="spellStart"/>
      <w:r w:rsidRPr="0097333F">
        <w:t>Condens</w:t>
      </w:r>
      <w:proofErr w:type="spellEnd"/>
      <w:r w:rsidRPr="0097333F">
        <w:t>. Matter Mater. Phys.,77(16):165135(2008).</w:t>
      </w:r>
    </w:p>
    <w:p w14:paraId="10F3F25E" w14:textId="77777777" w:rsidR="0009101D" w:rsidRPr="0097333F" w:rsidRDefault="0009101D" w:rsidP="0009101D">
      <w:pPr>
        <w:spacing w:before="240" w:after="240" w:line="480" w:lineRule="auto"/>
      </w:pPr>
      <w:r w:rsidRPr="0097333F">
        <w:t xml:space="preserve">[4] .G. </w:t>
      </w:r>
      <w:proofErr w:type="spellStart"/>
      <w:r w:rsidRPr="0097333F">
        <w:t>Grimvall</w:t>
      </w:r>
      <w:proofErr w:type="spellEnd"/>
      <w:r w:rsidRPr="0097333F">
        <w:t xml:space="preserve">. “The electron-phonon interaction in metals”. North-Holland Pub. Co.(1981). R. E. Thorne. Charge-Density-Wave Conductors. Physics Today, 1996 </w:t>
      </w:r>
    </w:p>
    <w:p w14:paraId="79A5C96D" w14:textId="77777777" w:rsidR="0009101D" w:rsidRPr="0097333F" w:rsidRDefault="0009101D" w:rsidP="0009101D">
      <w:pPr>
        <w:spacing w:before="240" w:after="240" w:line="480" w:lineRule="auto"/>
      </w:pPr>
      <w:r w:rsidRPr="0097333F">
        <w:t>[5] R. E Thorne. “Charge-Density-Wave Conductors”. Physics Today, 1996</w:t>
      </w:r>
    </w:p>
    <w:p w14:paraId="682D4D29" w14:textId="77777777" w:rsidR="0009101D" w:rsidRPr="0097333F" w:rsidRDefault="0009101D" w:rsidP="0009101D">
      <w:pPr>
        <w:spacing w:before="240" w:after="240" w:line="480" w:lineRule="auto"/>
      </w:pPr>
      <w:r w:rsidRPr="0097333F">
        <w:t xml:space="preserve">[6] B. </w:t>
      </w:r>
      <w:proofErr w:type="spellStart"/>
      <w:r w:rsidRPr="0097333F">
        <w:t>Giambattista</w:t>
      </w:r>
      <w:proofErr w:type="spellEnd"/>
      <w:r w:rsidRPr="0097333F">
        <w:t>, C. G, Slough, W. W. McNairy and R. V. Coleman. “Scanning tunneling microscopy of atoms and charge-density waves in 1T-TaS2, 1T-TaSe2, and 1T-Vse2”. 1989</w:t>
      </w:r>
    </w:p>
    <w:p w14:paraId="2CF613C2" w14:textId="77777777" w:rsidR="0009101D" w:rsidRPr="0097333F" w:rsidRDefault="0009101D" w:rsidP="0009101D">
      <w:pPr>
        <w:spacing w:before="240" w:after="240" w:line="480" w:lineRule="auto"/>
      </w:pPr>
      <w:r w:rsidRPr="0097333F">
        <w:t>[7] Xian Liang Wu, and Charles M. Lieber. “Hexagonal Domain – Like Charge Density Wave Phase of TaS</w:t>
      </w:r>
      <w:r w:rsidRPr="0097333F">
        <w:rPr>
          <w:vertAlign w:val="subscript"/>
        </w:rPr>
        <w:t>2</w:t>
      </w:r>
      <w:r w:rsidRPr="0097333F">
        <w:t xml:space="preserve"> Determined by Scanning Tunneling Microscopy”. 1989 </w:t>
      </w:r>
    </w:p>
    <w:p w14:paraId="7760C899" w14:textId="77777777" w:rsidR="0009101D" w:rsidRPr="0097333F" w:rsidRDefault="0009101D" w:rsidP="0009101D">
      <w:pPr>
        <w:spacing w:before="240" w:after="240" w:line="480" w:lineRule="auto"/>
      </w:pPr>
      <w:r w:rsidRPr="0097333F">
        <w:t xml:space="preserve">[8] M. </w:t>
      </w:r>
      <w:proofErr w:type="spellStart"/>
      <w:r w:rsidRPr="0097333F">
        <w:t>Boyer.Investigating</w:t>
      </w:r>
      <w:proofErr w:type="spellEnd"/>
      <w:r w:rsidRPr="0097333F">
        <w:t xml:space="preserve"> the Relationship Between the Superconducting and </w:t>
      </w:r>
      <w:proofErr w:type="spellStart"/>
      <w:r w:rsidRPr="0097333F">
        <w:t>PseudogapStates</w:t>
      </w:r>
      <w:proofErr w:type="spellEnd"/>
      <w:r w:rsidRPr="0097333F">
        <w:t xml:space="preserve"> of the High Temperature Superconductor Bi-2201 Using Scanning </w:t>
      </w:r>
      <w:proofErr w:type="spellStart"/>
      <w:r w:rsidRPr="0097333F">
        <w:t>TunnelingMicroscopy</w:t>
      </w:r>
      <w:proofErr w:type="spellEnd"/>
      <w:r w:rsidRPr="0097333F">
        <w:t>. Ph.D. thesis, MIT (2008).</w:t>
      </w:r>
    </w:p>
    <w:p w14:paraId="56FC8E97" w14:textId="77777777" w:rsidR="0009101D" w:rsidRPr="0097333F" w:rsidRDefault="0009101D" w:rsidP="0009101D">
      <w:pPr>
        <w:spacing w:before="240" w:after="240" w:line="480" w:lineRule="auto"/>
      </w:pPr>
      <w:r w:rsidRPr="0097333F">
        <w:t xml:space="preserve">[9] Claire </w:t>
      </w:r>
      <w:proofErr w:type="spellStart"/>
      <w:r w:rsidRPr="0097333F">
        <w:t>Laulhe</w:t>
      </w:r>
      <w:proofErr w:type="spellEnd"/>
      <w:r w:rsidRPr="0097333F">
        <w:t>, Tim Huber. G. Lantz et al. “Watching the birth of a charge density wave order: diffraction study on nanometer and picosecond-scales”. 2017</w:t>
      </w:r>
    </w:p>
    <w:p w14:paraId="704DB70E" w14:textId="330C3FEB" w:rsidR="0009101D" w:rsidRDefault="0009101D" w:rsidP="0094502A">
      <w:pPr>
        <w:spacing w:before="240" w:after="240" w:line="480" w:lineRule="auto"/>
        <w:rPr>
          <w:i/>
          <w:iCs/>
        </w:rPr>
      </w:pPr>
      <w:r w:rsidRPr="0097333F">
        <w:t>[10] Hoffman Lab. “STM: More Technical details</w:t>
      </w:r>
      <w:r w:rsidRPr="0097333F">
        <w:rPr>
          <w:i/>
          <w:iCs/>
        </w:rPr>
        <w:t xml:space="preserve">”. </w:t>
      </w:r>
      <w:hyperlink r:id="rId45" w:history="1">
        <w:r w:rsidR="00E036E2" w:rsidRPr="007A789E">
          <w:rPr>
            <w:rStyle w:val="Hyperlink"/>
            <w:i/>
            <w:iCs/>
          </w:rPr>
          <w:t>http://hoffman.physics.harvard.edu/research/STMtechnical.php</w:t>
        </w:r>
      </w:hyperlink>
    </w:p>
    <w:p w14:paraId="11AAACCB" w14:textId="77777777" w:rsidR="00E036E2" w:rsidRPr="0094502A" w:rsidRDefault="00E036E2" w:rsidP="0094502A">
      <w:pPr>
        <w:spacing w:before="240" w:after="240" w:line="480" w:lineRule="auto"/>
      </w:pPr>
    </w:p>
    <w:p w14:paraId="6434B1B7" w14:textId="1A4D18D0" w:rsidR="0094502A" w:rsidRDefault="0094502A" w:rsidP="0094502A">
      <w:pPr>
        <w:pStyle w:val="Heading2"/>
        <w:rPr>
          <w:b/>
          <w:bCs/>
        </w:rPr>
      </w:pPr>
      <w:r w:rsidRPr="0094502A">
        <w:rPr>
          <w:b/>
          <w:bCs/>
        </w:rPr>
        <w:lastRenderedPageBreak/>
        <w:t>VI. Appendix</w:t>
      </w:r>
    </w:p>
    <w:p w14:paraId="1ABDA7D3" w14:textId="32E0F118" w:rsidR="0094502A" w:rsidRDefault="0094502A" w:rsidP="0094502A">
      <w:pPr>
        <w:pStyle w:val="ListParagraph"/>
        <w:numPr>
          <w:ilvl w:val="0"/>
          <w:numId w:val="18"/>
        </w:numPr>
      </w:pPr>
      <w:r>
        <w:t xml:space="preserve">Table for figure 8: </w:t>
      </w:r>
    </w:p>
    <w:tbl>
      <w:tblPr>
        <w:tblW w:w="100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49"/>
        <w:gridCol w:w="2065"/>
        <w:gridCol w:w="3011"/>
        <w:gridCol w:w="1451"/>
        <w:gridCol w:w="1143"/>
        <w:gridCol w:w="1456"/>
      </w:tblGrid>
      <w:tr w:rsidR="0094502A" w:rsidRPr="0094502A" w14:paraId="5F3D6DB8" w14:textId="5E0731A7" w:rsidTr="0094502A">
        <w:trPr>
          <w:trHeight w:val="288"/>
        </w:trPr>
        <w:tc>
          <w:tcPr>
            <w:tcW w:w="949" w:type="dxa"/>
            <w:vAlign w:val="center"/>
          </w:tcPr>
          <w:p w14:paraId="7A08C78D" w14:textId="2574A54E" w:rsidR="0094502A" w:rsidRPr="0094502A" w:rsidRDefault="0094502A" w:rsidP="0094502A">
            <w:pPr>
              <w:spacing w:line="240" w:lineRule="auto"/>
              <w:jc w:val="center"/>
              <w:rPr>
                <w:rFonts w:ascii="Calibri" w:eastAsia="Times New Roman" w:hAnsi="Calibri" w:cs="Calibri"/>
                <w:color w:val="000000"/>
                <w:lang w:val="en-US" w:eastAsia="ja-JP"/>
              </w:rPr>
            </w:pPr>
            <w:r>
              <w:rPr>
                <w:rFonts w:ascii="Calibri" w:eastAsia="Times New Roman" w:hAnsi="Calibri" w:cs="Calibri"/>
                <w:color w:val="000000"/>
                <w:lang w:val="en-US" w:eastAsia="ja-JP"/>
              </w:rPr>
              <w:t>#</w:t>
            </w:r>
          </w:p>
        </w:tc>
        <w:tc>
          <w:tcPr>
            <w:tcW w:w="2065" w:type="dxa"/>
            <w:shd w:val="clear" w:color="auto" w:fill="auto"/>
            <w:noWrap/>
            <w:vAlign w:val="center"/>
            <w:hideMark/>
          </w:tcPr>
          <w:p w14:paraId="72270D7D" w14:textId="06F65A5C" w:rsidR="0094502A" w:rsidRPr="0094502A" w:rsidRDefault="0094502A" w:rsidP="0094502A">
            <w:pPr>
              <w:spacing w:line="240" w:lineRule="auto"/>
              <w:jc w:val="center"/>
              <w:rPr>
                <w:rFonts w:ascii="Calibri" w:eastAsia="Times New Roman" w:hAnsi="Calibri" w:cs="Calibri"/>
                <w:color w:val="000000"/>
                <w:lang w:val="en-US" w:eastAsia="ja-JP"/>
              </w:rPr>
            </w:pPr>
            <w:r w:rsidRPr="0094502A">
              <w:rPr>
                <w:rFonts w:ascii="Calibri" w:eastAsia="Times New Roman" w:hAnsi="Calibri" w:cs="Calibri"/>
                <w:color w:val="000000"/>
                <w:lang w:val="en-US" w:eastAsia="ja-JP"/>
              </w:rPr>
              <w:t>Temperature</w:t>
            </w:r>
            <w:r>
              <w:rPr>
                <w:rFonts w:ascii="Calibri" w:eastAsia="Times New Roman" w:hAnsi="Calibri" w:cs="Calibri"/>
                <w:color w:val="000000"/>
                <w:lang w:val="en-US" w:eastAsia="ja-JP"/>
              </w:rPr>
              <w:t xml:space="preserve"> (K)</w:t>
            </w:r>
          </w:p>
        </w:tc>
        <w:tc>
          <w:tcPr>
            <w:tcW w:w="3011" w:type="dxa"/>
            <w:vAlign w:val="center"/>
          </w:tcPr>
          <w:p w14:paraId="4EC55FD2" w14:textId="02F08DC2" w:rsidR="0094502A" w:rsidRPr="0094502A" w:rsidRDefault="0094502A" w:rsidP="0094502A">
            <w:pPr>
              <w:spacing w:line="240" w:lineRule="auto"/>
              <w:jc w:val="center"/>
              <w:rPr>
                <w:rFonts w:ascii="Calibri" w:eastAsia="Times New Roman" w:hAnsi="Calibri" w:cs="Calibri"/>
                <w:color w:val="000000"/>
                <w:lang w:val="en-US" w:eastAsia="ja-JP"/>
              </w:rPr>
            </w:pPr>
            <w:r>
              <w:rPr>
                <w:rFonts w:ascii="Calibri" w:eastAsia="Times New Roman" w:hAnsi="Calibri" w:cs="Calibri"/>
                <w:color w:val="000000"/>
                <w:lang w:val="en-US" w:eastAsia="ja-JP"/>
              </w:rPr>
              <w:t>Angle difference between atomic lattice and CDW (°)</w:t>
            </w:r>
          </w:p>
        </w:tc>
        <w:tc>
          <w:tcPr>
            <w:tcW w:w="4050" w:type="dxa"/>
            <w:gridSpan w:val="3"/>
            <w:vMerge w:val="restart"/>
            <w:tcBorders>
              <w:top w:val="nil"/>
              <w:right w:val="nil"/>
            </w:tcBorders>
          </w:tcPr>
          <w:p w14:paraId="5508B9A5" w14:textId="18A090A5" w:rsidR="0094502A" w:rsidRDefault="0094502A" w:rsidP="0094502A">
            <w:pPr>
              <w:spacing w:line="240" w:lineRule="auto"/>
              <w:rPr>
                <w:rFonts w:ascii="Calibri" w:eastAsia="Times New Roman" w:hAnsi="Calibri" w:cs="Calibri"/>
                <w:color w:val="000000"/>
                <w:lang w:val="en-US" w:eastAsia="ja-JP"/>
              </w:rPr>
            </w:pPr>
          </w:p>
        </w:tc>
      </w:tr>
      <w:tr w:rsidR="0094502A" w:rsidRPr="0094502A" w14:paraId="6D04D712" w14:textId="4AC6D0F3" w:rsidTr="0094502A">
        <w:trPr>
          <w:trHeight w:val="288"/>
        </w:trPr>
        <w:tc>
          <w:tcPr>
            <w:tcW w:w="949" w:type="dxa"/>
            <w:vAlign w:val="bottom"/>
          </w:tcPr>
          <w:p w14:paraId="4DDEF068" w14:textId="4534C6A3" w:rsidR="0094502A" w:rsidRPr="0094502A" w:rsidRDefault="0094502A" w:rsidP="0094502A">
            <w:pPr>
              <w:spacing w:line="240" w:lineRule="auto"/>
              <w:jc w:val="center"/>
              <w:rPr>
                <w:rFonts w:ascii="Calibri" w:eastAsia="Times New Roman" w:hAnsi="Calibri" w:cs="Calibri"/>
                <w:color w:val="000000"/>
                <w:lang w:val="en-US" w:eastAsia="ja-JP"/>
              </w:rPr>
            </w:pPr>
            <w:r>
              <w:rPr>
                <w:rFonts w:ascii="Calibri" w:hAnsi="Calibri" w:cs="Calibri"/>
                <w:color w:val="000000"/>
              </w:rPr>
              <w:t>79</w:t>
            </w:r>
          </w:p>
        </w:tc>
        <w:tc>
          <w:tcPr>
            <w:tcW w:w="2065" w:type="dxa"/>
            <w:shd w:val="clear" w:color="auto" w:fill="auto"/>
            <w:noWrap/>
            <w:vAlign w:val="bottom"/>
            <w:hideMark/>
          </w:tcPr>
          <w:p w14:paraId="52A708AE" w14:textId="3DDC7771" w:rsidR="0094502A" w:rsidRPr="0094502A" w:rsidRDefault="0094502A" w:rsidP="0094502A">
            <w:pPr>
              <w:spacing w:line="240" w:lineRule="auto"/>
              <w:jc w:val="center"/>
              <w:rPr>
                <w:rFonts w:ascii="Calibri" w:eastAsia="Times New Roman" w:hAnsi="Calibri" w:cs="Calibri"/>
                <w:color w:val="000000"/>
                <w:lang w:val="en-US" w:eastAsia="ja-JP"/>
              </w:rPr>
            </w:pPr>
            <w:r w:rsidRPr="0094502A">
              <w:rPr>
                <w:rFonts w:ascii="Calibri" w:eastAsia="Times New Roman" w:hAnsi="Calibri" w:cs="Calibri"/>
                <w:color w:val="000000"/>
                <w:lang w:val="en-US" w:eastAsia="ja-JP"/>
              </w:rPr>
              <w:t>294.3</w:t>
            </w:r>
          </w:p>
        </w:tc>
        <w:tc>
          <w:tcPr>
            <w:tcW w:w="3011" w:type="dxa"/>
            <w:vAlign w:val="bottom"/>
          </w:tcPr>
          <w:p w14:paraId="7E5E3112" w14:textId="31CABD4A" w:rsidR="0094502A" w:rsidRPr="0094502A" w:rsidRDefault="0094502A" w:rsidP="0094502A">
            <w:pPr>
              <w:spacing w:line="240" w:lineRule="auto"/>
              <w:jc w:val="center"/>
              <w:rPr>
                <w:rFonts w:ascii="Calibri" w:eastAsia="Times New Roman" w:hAnsi="Calibri" w:cs="Calibri"/>
                <w:color w:val="000000"/>
                <w:lang w:val="en-US" w:eastAsia="ja-JP"/>
              </w:rPr>
            </w:pPr>
            <w:r>
              <w:rPr>
                <w:rFonts w:ascii="Calibri" w:hAnsi="Calibri" w:cs="Calibri"/>
                <w:color w:val="000000"/>
              </w:rPr>
              <w:t>13.6</w:t>
            </w:r>
          </w:p>
        </w:tc>
        <w:tc>
          <w:tcPr>
            <w:tcW w:w="4050" w:type="dxa"/>
            <w:gridSpan w:val="3"/>
            <w:vMerge/>
            <w:tcBorders>
              <w:top w:val="nil"/>
              <w:right w:val="nil"/>
            </w:tcBorders>
          </w:tcPr>
          <w:p w14:paraId="484AC43B" w14:textId="5AD94EC7" w:rsidR="0094502A" w:rsidRDefault="0094502A" w:rsidP="0094502A">
            <w:pPr>
              <w:spacing w:line="240" w:lineRule="auto"/>
              <w:jc w:val="center"/>
              <w:rPr>
                <w:rFonts w:ascii="Calibri" w:hAnsi="Calibri" w:cs="Calibri"/>
                <w:color w:val="000000"/>
              </w:rPr>
            </w:pPr>
          </w:p>
        </w:tc>
      </w:tr>
      <w:tr w:rsidR="0094502A" w:rsidRPr="0094502A" w14:paraId="570A9834" w14:textId="7756EFFC" w:rsidTr="0094502A">
        <w:trPr>
          <w:trHeight w:val="288"/>
        </w:trPr>
        <w:tc>
          <w:tcPr>
            <w:tcW w:w="949" w:type="dxa"/>
            <w:vAlign w:val="bottom"/>
          </w:tcPr>
          <w:p w14:paraId="7B666350" w14:textId="14B52206" w:rsidR="0094502A" w:rsidRPr="0094502A" w:rsidRDefault="0094502A" w:rsidP="0094502A">
            <w:pPr>
              <w:spacing w:line="240" w:lineRule="auto"/>
              <w:jc w:val="center"/>
              <w:rPr>
                <w:rFonts w:ascii="Calibri" w:eastAsia="Times New Roman" w:hAnsi="Calibri" w:cs="Calibri"/>
                <w:color w:val="000000"/>
                <w:lang w:val="en-US" w:eastAsia="ja-JP"/>
              </w:rPr>
            </w:pPr>
            <w:r>
              <w:rPr>
                <w:rFonts w:ascii="Calibri" w:hAnsi="Calibri" w:cs="Calibri"/>
                <w:color w:val="000000"/>
              </w:rPr>
              <w:t>86</w:t>
            </w:r>
          </w:p>
        </w:tc>
        <w:tc>
          <w:tcPr>
            <w:tcW w:w="2065" w:type="dxa"/>
            <w:shd w:val="clear" w:color="auto" w:fill="auto"/>
            <w:noWrap/>
            <w:vAlign w:val="bottom"/>
            <w:hideMark/>
          </w:tcPr>
          <w:p w14:paraId="6DBBC1E6" w14:textId="7CB9B51F" w:rsidR="0094502A" w:rsidRPr="0094502A" w:rsidRDefault="0094502A" w:rsidP="0094502A">
            <w:pPr>
              <w:spacing w:line="240" w:lineRule="auto"/>
              <w:jc w:val="center"/>
              <w:rPr>
                <w:rFonts w:ascii="Calibri" w:eastAsia="Times New Roman" w:hAnsi="Calibri" w:cs="Calibri"/>
                <w:color w:val="000000"/>
                <w:lang w:val="en-US" w:eastAsia="ja-JP"/>
              </w:rPr>
            </w:pPr>
            <w:r w:rsidRPr="0094502A">
              <w:rPr>
                <w:rFonts w:ascii="Calibri" w:eastAsia="Times New Roman" w:hAnsi="Calibri" w:cs="Calibri"/>
                <w:color w:val="000000"/>
                <w:lang w:val="en-US" w:eastAsia="ja-JP"/>
              </w:rPr>
              <w:t>294.3</w:t>
            </w:r>
          </w:p>
        </w:tc>
        <w:tc>
          <w:tcPr>
            <w:tcW w:w="3011" w:type="dxa"/>
            <w:vAlign w:val="bottom"/>
          </w:tcPr>
          <w:p w14:paraId="172519DB" w14:textId="49CC8079" w:rsidR="0094502A" w:rsidRPr="0094502A" w:rsidRDefault="0094502A" w:rsidP="0094502A">
            <w:pPr>
              <w:spacing w:line="240" w:lineRule="auto"/>
              <w:jc w:val="center"/>
              <w:rPr>
                <w:rFonts w:ascii="Calibri" w:eastAsia="Times New Roman" w:hAnsi="Calibri" w:cs="Calibri"/>
                <w:color w:val="000000"/>
                <w:lang w:val="en-US" w:eastAsia="ja-JP"/>
              </w:rPr>
            </w:pPr>
            <w:r>
              <w:rPr>
                <w:rFonts w:ascii="Calibri" w:hAnsi="Calibri" w:cs="Calibri"/>
                <w:color w:val="000000"/>
              </w:rPr>
              <w:t>11.96667</w:t>
            </w:r>
          </w:p>
        </w:tc>
        <w:tc>
          <w:tcPr>
            <w:tcW w:w="4050" w:type="dxa"/>
            <w:gridSpan w:val="3"/>
            <w:vMerge/>
            <w:tcBorders>
              <w:top w:val="nil"/>
              <w:right w:val="nil"/>
            </w:tcBorders>
          </w:tcPr>
          <w:p w14:paraId="5D418D9B" w14:textId="453A596B" w:rsidR="0094502A" w:rsidRDefault="0094502A" w:rsidP="0094502A">
            <w:pPr>
              <w:spacing w:line="240" w:lineRule="auto"/>
              <w:jc w:val="center"/>
              <w:rPr>
                <w:rFonts w:ascii="Calibri" w:hAnsi="Calibri" w:cs="Calibri"/>
                <w:color w:val="000000"/>
              </w:rPr>
            </w:pPr>
          </w:p>
        </w:tc>
      </w:tr>
      <w:tr w:rsidR="0094502A" w:rsidRPr="0094502A" w14:paraId="145E7A0A" w14:textId="36E26547" w:rsidTr="0094502A">
        <w:trPr>
          <w:trHeight w:val="288"/>
        </w:trPr>
        <w:tc>
          <w:tcPr>
            <w:tcW w:w="949" w:type="dxa"/>
            <w:vAlign w:val="bottom"/>
          </w:tcPr>
          <w:p w14:paraId="011F5BD9" w14:textId="03E70C9C" w:rsidR="0094502A" w:rsidRPr="0094502A" w:rsidRDefault="0094502A" w:rsidP="0094502A">
            <w:pPr>
              <w:spacing w:line="240" w:lineRule="auto"/>
              <w:jc w:val="center"/>
              <w:rPr>
                <w:rFonts w:ascii="Calibri" w:eastAsia="Times New Roman" w:hAnsi="Calibri" w:cs="Calibri"/>
                <w:color w:val="000000"/>
                <w:lang w:val="en-US" w:eastAsia="ja-JP"/>
              </w:rPr>
            </w:pPr>
            <w:r>
              <w:rPr>
                <w:rFonts w:ascii="Calibri" w:hAnsi="Calibri" w:cs="Calibri"/>
                <w:color w:val="000000"/>
              </w:rPr>
              <w:t>93</w:t>
            </w:r>
          </w:p>
        </w:tc>
        <w:tc>
          <w:tcPr>
            <w:tcW w:w="2065" w:type="dxa"/>
            <w:shd w:val="clear" w:color="auto" w:fill="auto"/>
            <w:noWrap/>
            <w:vAlign w:val="bottom"/>
            <w:hideMark/>
          </w:tcPr>
          <w:p w14:paraId="4C7DE246" w14:textId="21FCFA69" w:rsidR="0094502A" w:rsidRPr="0094502A" w:rsidRDefault="0094502A" w:rsidP="0094502A">
            <w:pPr>
              <w:spacing w:line="240" w:lineRule="auto"/>
              <w:jc w:val="center"/>
              <w:rPr>
                <w:rFonts w:ascii="Calibri" w:eastAsia="Times New Roman" w:hAnsi="Calibri" w:cs="Calibri"/>
                <w:color w:val="000000"/>
                <w:lang w:val="en-US" w:eastAsia="ja-JP"/>
              </w:rPr>
            </w:pPr>
            <w:r w:rsidRPr="0094502A">
              <w:rPr>
                <w:rFonts w:ascii="Calibri" w:eastAsia="Times New Roman" w:hAnsi="Calibri" w:cs="Calibri"/>
                <w:color w:val="000000"/>
                <w:lang w:val="en-US" w:eastAsia="ja-JP"/>
              </w:rPr>
              <w:t>294.3</w:t>
            </w:r>
          </w:p>
        </w:tc>
        <w:tc>
          <w:tcPr>
            <w:tcW w:w="3011" w:type="dxa"/>
            <w:vAlign w:val="bottom"/>
          </w:tcPr>
          <w:p w14:paraId="7688B34C" w14:textId="45696B76" w:rsidR="0094502A" w:rsidRPr="0094502A" w:rsidRDefault="0094502A" w:rsidP="0094502A">
            <w:pPr>
              <w:spacing w:line="240" w:lineRule="auto"/>
              <w:jc w:val="center"/>
              <w:rPr>
                <w:rFonts w:ascii="Calibri" w:eastAsia="Times New Roman" w:hAnsi="Calibri" w:cs="Calibri"/>
                <w:color w:val="000000"/>
                <w:lang w:val="en-US" w:eastAsia="ja-JP"/>
              </w:rPr>
            </w:pPr>
            <w:r>
              <w:rPr>
                <w:rFonts w:ascii="Calibri" w:hAnsi="Calibri" w:cs="Calibri"/>
                <w:color w:val="000000"/>
              </w:rPr>
              <w:t>14.43333</w:t>
            </w:r>
          </w:p>
        </w:tc>
        <w:tc>
          <w:tcPr>
            <w:tcW w:w="4050" w:type="dxa"/>
            <w:gridSpan w:val="3"/>
            <w:vMerge/>
            <w:tcBorders>
              <w:top w:val="nil"/>
              <w:right w:val="nil"/>
            </w:tcBorders>
          </w:tcPr>
          <w:p w14:paraId="265412D6" w14:textId="14BF86E5" w:rsidR="0094502A" w:rsidRDefault="0094502A" w:rsidP="0094502A">
            <w:pPr>
              <w:spacing w:line="240" w:lineRule="auto"/>
              <w:jc w:val="center"/>
              <w:rPr>
                <w:rFonts w:ascii="Calibri" w:hAnsi="Calibri" w:cs="Calibri"/>
                <w:color w:val="000000"/>
              </w:rPr>
            </w:pPr>
          </w:p>
        </w:tc>
      </w:tr>
      <w:tr w:rsidR="0094502A" w:rsidRPr="0094502A" w14:paraId="4F44D242" w14:textId="02635E82" w:rsidTr="0094502A">
        <w:trPr>
          <w:trHeight w:val="288"/>
        </w:trPr>
        <w:tc>
          <w:tcPr>
            <w:tcW w:w="949" w:type="dxa"/>
            <w:vAlign w:val="bottom"/>
          </w:tcPr>
          <w:p w14:paraId="1FB73B73" w14:textId="51DB7AA3" w:rsidR="0094502A" w:rsidRPr="0094502A" w:rsidRDefault="0094502A" w:rsidP="0094502A">
            <w:pPr>
              <w:spacing w:line="240" w:lineRule="auto"/>
              <w:jc w:val="center"/>
              <w:rPr>
                <w:rFonts w:ascii="Calibri" w:eastAsia="Times New Roman" w:hAnsi="Calibri" w:cs="Calibri"/>
                <w:color w:val="000000"/>
                <w:lang w:val="en-US" w:eastAsia="ja-JP"/>
              </w:rPr>
            </w:pPr>
            <w:r>
              <w:rPr>
                <w:rFonts w:ascii="Calibri" w:hAnsi="Calibri" w:cs="Calibri"/>
                <w:color w:val="000000"/>
              </w:rPr>
              <w:t>94</w:t>
            </w:r>
          </w:p>
        </w:tc>
        <w:tc>
          <w:tcPr>
            <w:tcW w:w="2065" w:type="dxa"/>
            <w:shd w:val="clear" w:color="auto" w:fill="auto"/>
            <w:noWrap/>
            <w:vAlign w:val="bottom"/>
            <w:hideMark/>
          </w:tcPr>
          <w:p w14:paraId="077C869C" w14:textId="2B13552C" w:rsidR="0094502A" w:rsidRPr="0094502A" w:rsidRDefault="0094502A" w:rsidP="0094502A">
            <w:pPr>
              <w:spacing w:line="240" w:lineRule="auto"/>
              <w:jc w:val="center"/>
              <w:rPr>
                <w:rFonts w:ascii="Calibri" w:eastAsia="Times New Roman" w:hAnsi="Calibri" w:cs="Calibri"/>
                <w:color w:val="000000"/>
                <w:lang w:val="en-US" w:eastAsia="ja-JP"/>
              </w:rPr>
            </w:pPr>
            <w:r w:rsidRPr="0094502A">
              <w:rPr>
                <w:rFonts w:ascii="Calibri" w:eastAsia="Times New Roman" w:hAnsi="Calibri" w:cs="Calibri"/>
                <w:color w:val="000000"/>
                <w:lang w:val="en-US" w:eastAsia="ja-JP"/>
              </w:rPr>
              <w:t>294.3</w:t>
            </w:r>
          </w:p>
        </w:tc>
        <w:tc>
          <w:tcPr>
            <w:tcW w:w="3011" w:type="dxa"/>
            <w:vAlign w:val="bottom"/>
          </w:tcPr>
          <w:p w14:paraId="18C02725" w14:textId="784C6EF9" w:rsidR="0094502A" w:rsidRPr="0094502A" w:rsidRDefault="0094502A" w:rsidP="0094502A">
            <w:pPr>
              <w:spacing w:line="240" w:lineRule="auto"/>
              <w:jc w:val="center"/>
              <w:rPr>
                <w:rFonts w:ascii="Calibri" w:eastAsia="Times New Roman" w:hAnsi="Calibri" w:cs="Calibri"/>
                <w:color w:val="000000"/>
                <w:lang w:val="en-US" w:eastAsia="ja-JP"/>
              </w:rPr>
            </w:pPr>
            <w:r>
              <w:rPr>
                <w:rFonts w:ascii="Calibri" w:hAnsi="Calibri" w:cs="Calibri"/>
                <w:color w:val="000000"/>
              </w:rPr>
              <w:t>11.9</w:t>
            </w:r>
          </w:p>
        </w:tc>
        <w:tc>
          <w:tcPr>
            <w:tcW w:w="4050" w:type="dxa"/>
            <w:gridSpan w:val="3"/>
            <w:vMerge/>
            <w:tcBorders>
              <w:top w:val="nil"/>
              <w:right w:val="nil"/>
            </w:tcBorders>
          </w:tcPr>
          <w:p w14:paraId="392D4EA2" w14:textId="20BC54D0" w:rsidR="0094502A" w:rsidRDefault="0094502A" w:rsidP="0094502A">
            <w:pPr>
              <w:spacing w:line="240" w:lineRule="auto"/>
              <w:jc w:val="center"/>
              <w:rPr>
                <w:rFonts w:ascii="Calibri" w:hAnsi="Calibri" w:cs="Calibri"/>
                <w:color w:val="000000"/>
              </w:rPr>
            </w:pPr>
          </w:p>
        </w:tc>
      </w:tr>
      <w:tr w:rsidR="0094502A" w:rsidRPr="0094502A" w14:paraId="0A015287" w14:textId="1A2E798B" w:rsidTr="0094502A">
        <w:trPr>
          <w:trHeight w:val="288"/>
        </w:trPr>
        <w:tc>
          <w:tcPr>
            <w:tcW w:w="949" w:type="dxa"/>
            <w:vAlign w:val="bottom"/>
          </w:tcPr>
          <w:p w14:paraId="1B3F89CE" w14:textId="01F8B039" w:rsidR="0094502A" w:rsidRDefault="0094502A" w:rsidP="0094502A">
            <w:pPr>
              <w:spacing w:line="240" w:lineRule="auto"/>
              <w:jc w:val="center"/>
              <w:rPr>
                <w:rFonts w:ascii="Calibri" w:hAnsi="Calibri" w:cs="Calibri"/>
                <w:color w:val="000000"/>
              </w:rPr>
            </w:pPr>
          </w:p>
        </w:tc>
        <w:tc>
          <w:tcPr>
            <w:tcW w:w="5076" w:type="dxa"/>
            <w:gridSpan w:val="2"/>
            <w:shd w:val="clear" w:color="auto" w:fill="auto"/>
            <w:noWrap/>
            <w:vAlign w:val="bottom"/>
          </w:tcPr>
          <w:p w14:paraId="352C929D" w14:textId="53706E2D" w:rsidR="0094502A" w:rsidRDefault="0094502A" w:rsidP="0094502A">
            <w:pPr>
              <w:spacing w:line="240" w:lineRule="auto"/>
              <w:jc w:val="center"/>
              <w:rPr>
                <w:rFonts w:ascii="Calibri" w:hAnsi="Calibri" w:cs="Calibri"/>
                <w:color w:val="000000"/>
              </w:rPr>
            </w:pPr>
            <w:r>
              <w:rPr>
                <w:rFonts w:ascii="Calibri" w:hAnsi="Calibri" w:cs="Calibri"/>
                <w:color w:val="000000"/>
              </w:rPr>
              <w:t xml:space="preserve">Warming </w:t>
            </w:r>
          </w:p>
        </w:tc>
        <w:tc>
          <w:tcPr>
            <w:tcW w:w="1451" w:type="dxa"/>
          </w:tcPr>
          <w:p w14:paraId="051C6762" w14:textId="230EC293" w:rsidR="0094502A" w:rsidRDefault="0094502A" w:rsidP="0094502A">
            <w:pPr>
              <w:spacing w:line="240" w:lineRule="auto"/>
              <w:jc w:val="center"/>
              <w:rPr>
                <w:rFonts w:ascii="Calibri" w:hAnsi="Calibri" w:cs="Calibri"/>
                <w:color w:val="000000"/>
              </w:rPr>
            </w:pPr>
            <w:r>
              <w:rPr>
                <w:rFonts w:ascii="Calibri" w:hAnsi="Calibri" w:cs="Calibri"/>
                <w:color w:val="000000"/>
              </w:rPr>
              <w:t>#</w:t>
            </w:r>
          </w:p>
        </w:tc>
        <w:tc>
          <w:tcPr>
            <w:tcW w:w="2599" w:type="dxa"/>
            <w:gridSpan w:val="2"/>
          </w:tcPr>
          <w:p w14:paraId="03F98811" w14:textId="680E3BE3" w:rsidR="0094502A" w:rsidRDefault="0094502A" w:rsidP="0094502A">
            <w:pPr>
              <w:spacing w:line="240" w:lineRule="auto"/>
              <w:jc w:val="center"/>
              <w:rPr>
                <w:rFonts w:ascii="Calibri" w:hAnsi="Calibri" w:cs="Calibri"/>
                <w:color w:val="000000"/>
              </w:rPr>
            </w:pPr>
            <w:r>
              <w:rPr>
                <w:rFonts w:ascii="Calibri" w:hAnsi="Calibri" w:cs="Calibri"/>
                <w:color w:val="000000"/>
              </w:rPr>
              <w:t xml:space="preserve">Cooling </w:t>
            </w:r>
          </w:p>
        </w:tc>
      </w:tr>
      <w:tr w:rsidR="0094502A" w:rsidRPr="0094502A" w14:paraId="0BA3F935" w14:textId="16E59AFE" w:rsidTr="0094502A">
        <w:trPr>
          <w:trHeight w:val="288"/>
        </w:trPr>
        <w:tc>
          <w:tcPr>
            <w:tcW w:w="949" w:type="dxa"/>
            <w:vAlign w:val="bottom"/>
          </w:tcPr>
          <w:p w14:paraId="796EDDE4" w14:textId="3130BC7D" w:rsidR="0094502A" w:rsidRPr="0094502A" w:rsidRDefault="0094502A" w:rsidP="0094502A">
            <w:pPr>
              <w:spacing w:line="240" w:lineRule="auto"/>
              <w:jc w:val="center"/>
              <w:rPr>
                <w:rFonts w:ascii="Calibri" w:eastAsia="Times New Roman" w:hAnsi="Calibri" w:cs="Calibri"/>
                <w:color w:val="000000"/>
                <w:lang w:val="en-US" w:eastAsia="ja-JP"/>
              </w:rPr>
            </w:pPr>
            <w:r>
              <w:rPr>
                <w:rFonts w:ascii="Calibri" w:hAnsi="Calibri" w:cs="Calibri"/>
                <w:color w:val="000000"/>
              </w:rPr>
              <w:t>2336</w:t>
            </w:r>
          </w:p>
        </w:tc>
        <w:tc>
          <w:tcPr>
            <w:tcW w:w="2065" w:type="dxa"/>
            <w:shd w:val="clear" w:color="auto" w:fill="auto"/>
            <w:noWrap/>
            <w:vAlign w:val="bottom"/>
          </w:tcPr>
          <w:p w14:paraId="1E4301AD" w14:textId="0DFBB3C0" w:rsidR="0094502A" w:rsidRPr="0094502A" w:rsidRDefault="0094502A" w:rsidP="0094502A">
            <w:pPr>
              <w:spacing w:line="240" w:lineRule="auto"/>
              <w:jc w:val="center"/>
              <w:rPr>
                <w:rFonts w:ascii="Calibri" w:eastAsia="Times New Roman" w:hAnsi="Calibri" w:cs="Calibri"/>
                <w:color w:val="000000"/>
                <w:lang w:val="en-US" w:eastAsia="ja-JP"/>
              </w:rPr>
            </w:pPr>
            <w:r>
              <w:rPr>
                <w:rFonts w:ascii="Calibri" w:hAnsi="Calibri" w:cs="Calibri"/>
                <w:color w:val="000000"/>
              </w:rPr>
              <w:t>355.83</w:t>
            </w:r>
          </w:p>
        </w:tc>
        <w:tc>
          <w:tcPr>
            <w:tcW w:w="3011" w:type="dxa"/>
            <w:vAlign w:val="bottom"/>
          </w:tcPr>
          <w:p w14:paraId="0C299CFA" w14:textId="1F3B6E34" w:rsidR="0094502A" w:rsidRPr="0094502A" w:rsidRDefault="0094502A" w:rsidP="0094502A">
            <w:pPr>
              <w:spacing w:line="240" w:lineRule="auto"/>
              <w:jc w:val="center"/>
              <w:rPr>
                <w:rFonts w:ascii="Calibri" w:eastAsia="Times New Roman" w:hAnsi="Calibri" w:cs="Calibri"/>
                <w:color w:val="000000"/>
                <w:lang w:val="en-US" w:eastAsia="ja-JP"/>
              </w:rPr>
            </w:pPr>
            <w:r>
              <w:rPr>
                <w:rFonts w:ascii="Calibri" w:hAnsi="Calibri" w:cs="Calibri"/>
                <w:color w:val="000000"/>
              </w:rPr>
              <w:t>10.5</w:t>
            </w:r>
          </w:p>
        </w:tc>
        <w:tc>
          <w:tcPr>
            <w:tcW w:w="1451" w:type="dxa"/>
            <w:vAlign w:val="bottom"/>
          </w:tcPr>
          <w:p w14:paraId="5909C711" w14:textId="12295B3E" w:rsidR="0094502A" w:rsidRDefault="0094502A" w:rsidP="0094502A">
            <w:pPr>
              <w:spacing w:line="240" w:lineRule="auto"/>
              <w:jc w:val="center"/>
              <w:rPr>
                <w:rFonts w:ascii="Calibri" w:hAnsi="Calibri" w:cs="Calibri"/>
                <w:color w:val="000000"/>
              </w:rPr>
            </w:pPr>
            <w:r>
              <w:rPr>
                <w:rFonts w:ascii="Calibri" w:hAnsi="Calibri" w:cs="Calibri"/>
                <w:color w:val="000000"/>
              </w:rPr>
              <w:t>4375</w:t>
            </w:r>
          </w:p>
        </w:tc>
        <w:tc>
          <w:tcPr>
            <w:tcW w:w="1143" w:type="dxa"/>
            <w:vAlign w:val="bottom"/>
          </w:tcPr>
          <w:p w14:paraId="08FA7241" w14:textId="2DB6CE01" w:rsidR="0094502A" w:rsidRDefault="0094502A" w:rsidP="0094502A">
            <w:pPr>
              <w:spacing w:line="240" w:lineRule="auto"/>
              <w:jc w:val="center"/>
              <w:rPr>
                <w:rFonts w:ascii="Calibri" w:hAnsi="Calibri" w:cs="Calibri"/>
                <w:color w:val="000000"/>
              </w:rPr>
            </w:pPr>
            <w:r>
              <w:rPr>
                <w:rFonts w:ascii="Calibri" w:hAnsi="Calibri" w:cs="Calibri"/>
                <w:color w:val="000000"/>
              </w:rPr>
              <w:t>354.8</w:t>
            </w:r>
          </w:p>
        </w:tc>
        <w:tc>
          <w:tcPr>
            <w:tcW w:w="1456" w:type="dxa"/>
            <w:vAlign w:val="bottom"/>
          </w:tcPr>
          <w:p w14:paraId="0177B933" w14:textId="33F24550" w:rsidR="0094502A" w:rsidRPr="0094502A" w:rsidRDefault="0094502A" w:rsidP="0094502A">
            <w:pPr>
              <w:spacing w:line="240" w:lineRule="auto"/>
              <w:jc w:val="center"/>
              <w:rPr>
                <w:rFonts w:ascii="Calibri" w:hAnsi="Calibri" w:cs="Calibri"/>
                <w:color w:val="000000"/>
                <w:highlight w:val="yellow"/>
              </w:rPr>
            </w:pPr>
            <w:r>
              <w:rPr>
                <w:rFonts w:ascii="Calibri" w:hAnsi="Calibri" w:cs="Calibri"/>
                <w:color w:val="000000"/>
              </w:rPr>
              <w:t>12.5</w:t>
            </w:r>
          </w:p>
        </w:tc>
      </w:tr>
      <w:tr w:rsidR="0094502A" w:rsidRPr="0094502A" w14:paraId="7A68FA0D" w14:textId="69089278" w:rsidTr="0094502A">
        <w:trPr>
          <w:trHeight w:val="288"/>
        </w:trPr>
        <w:tc>
          <w:tcPr>
            <w:tcW w:w="949" w:type="dxa"/>
            <w:vAlign w:val="bottom"/>
          </w:tcPr>
          <w:p w14:paraId="0D5484D9" w14:textId="35BBD436" w:rsidR="0094502A" w:rsidRPr="0094502A" w:rsidRDefault="0094502A" w:rsidP="0094502A">
            <w:pPr>
              <w:spacing w:line="240" w:lineRule="auto"/>
              <w:jc w:val="center"/>
              <w:rPr>
                <w:rFonts w:ascii="Calibri" w:eastAsia="Times New Roman" w:hAnsi="Calibri" w:cs="Calibri"/>
                <w:color w:val="000000"/>
                <w:lang w:val="en-US" w:eastAsia="ja-JP"/>
              </w:rPr>
            </w:pPr>
            <w:r>
              <w:rPr>
                <w:rFonts w:ascii="Calibri" w:hAnsi="Calibri" w:cs="Calibri"/>
                <w:color w:val="000000"/>
              </w:rPr>
              <w:t>2321</w:t>
            </w:r>
          </w:p>
        </w:tc>
        <w:tc>
          <w:tcPr>
            <w:tcW w:w="2065" w:type="dxa"/>
            <w:shd w:val="clear" w:color="auto" w:fill="auto"/>
            <w:noWrap/>
            <w:vAlign w:val="bottom"/>
          </w:tcPr>
          <w:p w14:paraId="2C9C11F0" w14:textId="0C2B8BEB" w:rsidR="0094502A" w:rsidRPr="0094502A" w:rsidRDefault="0094502A" w:rsidP="0094502A">
            <w:pPr>
              <w:spacing w:line="240" w:lineRule="auto"/>
              <w:jc w:val="center"/>
              <w:rPr>
                <w:rFonts w:ascii="Calibri" w:eastAsia="Times New Roman" w:hAnsi="Calibri" w:cs="Calibri"/>
                <w:color w:val="000000"/>
                <w:lang w:val="en-US" w:eastAsia="ja-JP"/>
              </w:rPr>
            </w:pPr>
            <w:r>
              <w:rPr>
                <w:rFonts w:ascii="Calibri" w:hAnsi="Calibri" w:cs="Calibri"/>
                <w:color w:val="000000"/>
              </w:rPr>
              <w:t>355.83</w:t>
            </w:r>
          </w:p>
        </w:tc>
        <w:tc>
          <w:tcPr>
            <w:tcW w:w="3011" w:type="dxa"/>
            <w:vAlign w:val="bottom"/>
          </w:tcPr>
          <w:p w14:paraId="164B3FF5" w14:textId="45FF94A9" w:rsidR="0094502A" w:rsidRPr="0094502A" w:rsidRDefault="0094502A" w:rsidP="0094502A">
            <w:pPr>
              <w:spacing w:line="240" w:lineRule="auto"/>
              <w:jc w:val="center"/>
              <w:rPr>
                <w:rFonts w:ascii="Calibri" w:eastAsia="Times New Roman" w:hAnsi="Calibri" w:cs="Calibri"/>
                <w:color w:val="000000"/>
                <w:lang w:val="en-US" w:eastAsia="ja-JP"/>
              </w:rPr>
            </w:pPr>
            <w:r>
              <w:rPr>
                <w:rFonts w:ascii="Calibri" w:hAnsi="Calibri" w:cs="Calibri"/>
                <w:color w:val="000000"/>
              </w:rPr>
              <w:t>10.76667</w:t>
            </w:r>
          </w:p>
        </w:tc>
        <w:tc>
          <w:tcPr>
            <w:tcW w:w="1451" w:type="dxa"/>
            <w:vAlign w:val="bottom"/>
          </w:tcPr>
          <w:p w14:paraId="52EE91CA" w14:textId="579E03A2" w:rsidR="0094502A" w:rsidRDefault="0094502A" w:rsidP="0094502A">
            <w:pPr>
              <w:spacing w:line="240" w:lineRule="auto"/>
              <w:jc w:val="center"/>
              <w:rPr>
                <w:rFonts w:ascii="Calibri" w:hAnsi="Calibri" w:cs="Calibri"/>
                <w:color w:val="000000"/>
              </w:rPr>
            </w:pPr>
            <w:r>
              <w:rPr>
                <w:rFonts w:ascii="Calibri" w:hAnsi="Calibri" w:cs="Calibri"/>
                <w:color w:val="000000"/>
              </w:rPr>
              <w:t>4522</w:t>
            </w:r>
          </w:p>
        </w:tc>
        <w:tc>
          <w:tcPr>
            <w:tcW w:w="1143" w:type="dxa"/>
            <w:vAlign w:val="bottom"/>
          </w:tcPr>
          <w:p w14:paraId="49743FE3" w14:textId="6726B4AF" w:rsidR="0094502A" w:rsidRDefault="0094502A" w:rsidP="0094502A">
            <w:pPr>
              <w:spacing w:line="240" w:lineRule="auto"/>
              <w:jc w:val="center"/>
              <w:rPr>
                <w:rFonts w:ascii="Calibri" w:hAnsi="Calibri" w:cs="Calibri"/>
                <w:color w:val="000000"/>
              </w:rPr>
            </w:pPr>
            <w:r>
              <w:rPr>
                <w:rFonts w:ascii="Calibri" w:hAnsi="Calibri" w:cs="Calibri"/>
                <w:color w:val="000000"/>
              </w:rPr>
              <w:t>354.14</w:t>
            </w:r>
          </w:p>
        </w:tc>
        <w:tc>
          <w:tcPr>
            <w:tcW w:w="1456" w:type="dxa"/>
            <w:vAlign w:val="bottom"/>
          </w:tcPr>
          <w:p w14:paraId="08E80799" w14:textId="7059DAF0" w:rsidR="0094502A" w:rsidRPr="0094502A" w:rsidRDefault="0094502A" w:rsidP="0094502A">
            <w:pPr>
              <w:spacing w:line="240" w:lineRule="auto"/>
              <w:jc w:val="center"/>
              <w:rPr>
                <w:rFonts w:ascii="Calibri" w:hAnsi="Calibri" w:cs="Calibri"/>
                <w:color w:val="000000"/>
                <w:highlight w:val="yellow"/>
              </w:rPr>
            </w:pPr>
            <w:r>
              <w:rPr>
                <w:rFonts w:ascii="Calibri" w:hAnsi="Calibri" w:cs="Calibri"/>
                <w:color w:val="000000"/>
              </w:rPr>
              <w:t>12.33333</w:t>
            </w:r>
          </w:p>
        </w:tc>
      </w:tr>
      <w:tr w:rsidR="0094502A" w:rsidRPr="0094502A" w14:paraId="4B743F3D" w14:textId="48783D24" w:rsidTr="0094502A">
        <w:trPr>
          <w:trHeight w:val="288"/>
        </w:trPr>
        <w:tc>
          <w:tcPr>
            <w:tcW w:w="949" w:type="dxa"/>
            <w:vAlign w:val="bottom"/>
          </w:tcPr>
          <w:p w14:paraId="0D06DD73" w14:textId="01C8FC6E" w:rsidR="0094502A" w:rsidRPr="0094502A" w:rsidRDefault="0094502A" w:rsidP="0094502A">
            <w:pPr>
              <w:spacing w:line="240" w:lineRule="auto"/>
              <w:jc w:val="center"/>
              <w:rPr>
                <w:rFonts w:ascii="Calibri" w:eastAsia="Times New Roman" w:hAnsi="Calibri" w:cs="Calibri"/>
                <w:color w:val="000000"/>
                <w:lang w:val="en-US" w:eastAsia="ja-JP"/>
              </w:rPr>
            </w:pPr>
            <w:r>
              <w:rPr>
                <w:rFonts w:ascii="Calibri" w:hAnsi="Calibri" w:cs="Calibri"/>
                <w:color w:val="000000"/>
              </w:rPr>
              <w:t>3163</w:t>
            </w:r>
          </w:p>
        </w:tc>
        <w:tc>
          <w:tcPr>
            <w:tcW w:w="2065" w:type="dxa"/>
            <w:shd w:val="clear" w:color="auto" w:fill="auto"/>
            <w:noWrap/>
            <w:vAlign w:val="bottom"/>
          </w:tcPr>
          <w:p w14:paraId="284DCB12" w14:textId="7DA36E90" w:rsidR="0094502A" w:rsidRPr="0094502A" w:rsidRDefault="0094502A" w:rsidP="0094502A">
            <w:pPr>
              <w:spacing w:line="240" w:lineRule="auto"/>
              <w:jc w:val="center"/>
              <w:rPr>
                <w:rFonts w:ascii="Calibri" w:eastAsia="Times New Roman" w:hAnsi="Calibri" w:cs="Calibri"/>
                <w:color w:val="000000"/>
                <w:lang w:val="en-US" w:eastAsia="ja-JP"/>
              </w:rPr>
            </w:pPr>
            <w:r>
              <w:rPr>
                <w:rFonts w:ascii="Calibri" w:hAnsi="Calibri" w:cs="Calibri"/>
                <w:color w:val="000000"/>
              </w:rPr>
              <w:t>356.08</w:t>
            </w:r>
          </w:p>
        </w:tc>
        <w:tc>
          <w:tcPr>
            <w:tcW w:w="3011" w:type="dxa"/>
            <w:vAlign w:val="bottom"/>
          </w:tcPr>
          <w:p w14:paraId="645D1736" w14:textId="78F6F414" w:rsidR="0094502A" w:rsidRPr="0094502A" w:rsidRDefault="0094502A" w:rsidP="0094502A">
            <w:pPr>
              <w:spacing w:line="240" w:lineRule="auto"/>
              <w:jc w:val="center"/>
              <w:rPr>
                <w:rFonts w:ascii="Calibri" w:eastAsia="Times New Roman" w:hAnsi="Calibri" w:cs="Calibri"/>
                <w:color w:val="000000"/>
                <w:lang w:val="en-US" w:eastAsia="ja-JP"/>
              </w:rPr>
            </w:pPr>
            <w:r>
              <w:rPr>
                <w:rFonts w:ascii="Calibri" w:hAnsi="Calibri" w:cs="Calibri"/>
                <w:color w:val="000000"/>
              </w:rPr>
              <w:t>10.7</w:t>
            </w:r>
          </w:p>
        </w:tc>
        <w:tc>
          <w:tcPr>
            <w:tcW w:w="1451" w:type="dxa"/>
            <w:vAlign w:val="bottom"/>
          </w:tcPr>
          <w:p w14:paraId="4C212A9D" w14:textId="63FE3AD6" w:rsidR="0094502A" w:rsidRDefault="0094502A" w:rsidP="0094502A">
            <w:pPr>
              <w:spacing w:line="240" w:lineRule="auto"/>
              <w:jc w:val="center"/>
              <w:rPr>
                <w:rFonts w:ascii="Calibri" w:hAnsi="Calibri" w:cs="Calibri"/>
                <w:color w:val="000000"/>
              </w:rPr>
            </w:pPr>
            <w:r>
              <w:rPr>
                <w:rFonts w:ascii="Calibri" w:hAnsi="Calibri" w:cs="Calibri"/>
                <w:color w:val="000000"/>
              </w:rPr>
              <w:t>4568</w:t>
            </w:r>
          </w:p>
        </w:tc>
        <w:tc>
          <w:tcPr>
            <w:tcW w:w="1143" w:type="dxa"/>
            <w:vAlign w:val="bottom"/>
          </w:tcPr>
          <w:p w14:paraId="705FD90E" w14:textId="255BC1A9" w:rsidR="0094502A" w:rsidRDefault="0094502A" w:rsidP="0094502A">
            <w:pPr>
              <w:spacing w:line="240" w:lineRule="auto"/>
              <w:jc w:val="center"/>
              <w:rPr>
                <w:rFonts w:ascii="Calibri" w:hAnsi="Calibri" w:cs="Calibri"/>
                <w:color w:val="000000"/>
              </w:rPr>
            </w:pPr>
            <w:r>
              <w:rPr>
                <w:rFonts w:ascii="Calibri" w:hAnsi="Calibri" w:cs="Calibri"/>
                <w:color w:val="000000"/>
              </w:rPr>
              <w:t>354.22</w:t>
            </w:r>
          </w:p>
        </w:tc>
        <w:tc>
          <w:tcPr>
            <w:tcW w:w="1456" w:type="dxa"/>
            <w:vAlign w:val="bottom"/>
          </w:tcPr>
          <w:p w14:paraId="47CE6FA2" w14:textId="423110F7" w:rsidR="0094502A" w:rsidRPr="0094502A" w:rsidRDefault="0094502A" w:rsidP="0094502A">
            <w:pPr>
              <w:spacing w:line="240" w:lineRule="auto"/>
              <w:jc w:val="center"/>
              <w:rPr>
                <w:rFonts w:ascii="Calibri" w:hAnsi="Calibri" w:cs="Calibri"/>
                <w:color w:val="000000"/>
                <w:highlight w:val="yellow"/>
              </w:rPr>
            </w:pPr>
            <w:r>
              <w:rPr>
                <w:rFonts w:ascii="Calibri" w:hAnsi="Calibri" w:cs="Calibri"/>
                <w:color w:val="000000"/>
              </w:rPr>
              <w:t>11.7</w:t>
            </w:r>
          </w:p>
        </w:tc>
      </w:tr>
      <w:tr w:rsidR="0094502A" w:rsidRPr="0094502A" w14:paraId="499A56BF" w14:textId="559D86B9" w:rsidTr="0094502A">
        <w:trPr>
          <w:trHeight w:val="288"/>
        </w:trPr>
        <w:tc>
          <w:tcPr>
            <w:tcW w:w="949" w:type="dxa"/>
            <w:vAlign w:val="bottom"/>
          </w:tcPr>
          <w:p w14:paraId="1302FE0D" w14:textId="1688AF27" w:rsidR="0094502A" w:rsidRPr="0094502A" w:rsidRDefault="0094502A" w:rsidP="0094502A">
            <w:pPr>
              <w:spacing w:line="240" w:lineRule="auto"/>
              <w:jc w:val="center"/>
              <w:rPr>
                <w:rFonts w:ascii="Calibri" w:eastAsia="Times New Roman" w:hAnsi="Calibri" w:cs="Calibri"/>
                <w:color w:val="000000"/>
                <w:lang w:val="en-US" w:eastAsia="ja-JP"/>
              </w:rPr>
            </w:pPr>
            <w:r>
              <w:rPr>
                <w:rFonts w:ascii="Calibri" w:hAnsi="Calibri" w:cs="Calibri"/>
                <w:color w:val="000000"/>
              </w:rPr>
              <w:t>3238</w:t>
            </w:r>
          </w:p>
        </w:tc>
        <w:tc>
          <w:tcPr>
            <w:tcW w:w="2065" w:type="dxa"/>
            <w:shd w:val="clear" w:color="auto" w:fill="auto"/>
            <w:noWrap/>
            <w:vAlign w:val="bottom"/>
          </w:tcPr>
          <w:p w14:paraId="45AAEEDC" w14:textId="01D5935C" w:rsidR="0094502A" w:rsidRPr="0094502A" w:rsidRDefault="0094502A" w:rsidP="0094502A">
            <w:pPr>
              <w:spacing w:line="240" w:lineRule="auto"/>
              <w:jc w:val="center"/>
              <w:rPr>
                <w:rFonts w:ascii="Calibri" w:eastAsia="Times New Roman" w:hAnsi="Calibri" w:cs="Calibri"/>
                <w:color w:val="000000"/>
                <w:lang w:val="en-US" w:eastAsia="ja-JP"/>
              </w:rPr>
            </w:pPr>
            <w:r>
              <w:rPr>
                <w:rFonts w:ascii="Calibri" w:hAnsi="Calibri" w:cs="Calibri"/>
                <w:color w:val="000000"/>
              </w:rPr>
              <w:t>356.6</w:t>
            </w:r>
          </w:p>
        </w:tc>
        <w:tc>
          <w:tcPr>
            <w:tcW w:w="3011" w:type="dxa"/>
            <w:vAlign w:val="bottom"/>
          </w:tcPr>
          <w:p w14:paraId="412F8C88" w14:textId="34FE978E" w:rsidR="0094502A" w:rsidRPr="0094502A" w:rsidRDefault="0094502A" w:rsidP="0094502A">
            <w:pPr>
              <w:spacing w:line="240" w:lineRule="auto"/>
              <w:jc w:val="center"/>
              <w:rPr>
                <w:rFonts w:ascii="Calibri" w:eastAsia="Times New Roman" w:hAnsi="Calibri" w:cs="Calibri"/>
                <w:color w:val="000000"/>
                <w:lang w:val="en-US" w:eastAsia="ja-JP"/>
              </w:rPr>
            </w:pPr>
            <w:r>
              <w:rPr>
                <w:rFonts w:ascii="Calibri" w:hAnsi="Calibri" w:cs="Calibri"/>
                <w:color w:val="000000"/>
              </w:rPr>
              <w:t>11.5</w:t>
            </w:r>
          </w:p>
        </w:tc>
        <w:tc>
          <w:tcPr>
            <w:tcW w:w="1451" w:type="dxa"/>
            <w:vAlign w:val="bottom"/>
          </w:tcPr>
          <w:p w14:paraId="7677941F" w14:textId="2B240D8B" w:rsidR="0094502A" w:rsidRDefault="0094502A" w:rsidP="0094502A">
            <w:pPr>
              <w:spacing w:line="240" w:lineRule="auto"/>
              <w:jc w:val="center"/>
              <w:rPr>
                <w:rFonts w:ascii="Calibri" w:hAnsi="Calibri" w:cs="Calibri"/>
                <w:color w:val="000000"/>
              </w:rPr>
            </w:pPr>
            <w:r>
              <w:rPr>
                <w:rFonts w:ascii="Calibri" w:hAnsi="Calibri" w:cs="Calibri"/>
                <w:color w:val="000000"/>
              </w:rPr>
              <w:t>6165</w:t>
            </w:r>
          </w:p>
        </w:tc>
        <w:tc>
          <w:tcPr>
            <w:tcW w:w="1143" w:type="dxa"/>
            <w:vAlign w:val="bottom"/>
          </w:tcPr>
          <w:p w14:paraId="13055B87" w14:textId="2F6CA80C" w:rsidR="0094502A" w:rsidRDefault="0094502A" w:rsidP="0094502A">
            <w:pPr>
              <w:spacing w:line="240" w:lineRule="auto"/>
              <w:jc w:val="center"/>
              <w:rPr>
                <w:rFonts w:ascii="Calibri" w:hAnsi="Calibri" w:cs="Calibri"/>
                <w:color w:val="000000"/>
              </w:rPr>
            </w:pPr>
            <w:r>
              <w:rPr>
                <w:rFonts w:ascii="Calibri" w:hAnsi="Calibri" w:cs="Calibri"/>
                <w:color w:val="000000"/>
              </w:rPr>
              <w:t>356.16</w:t>
            </w:r>
          </w:p>
        </w:tc>
        <w:tc>
          <w:tcPr>
            <w:tcW w:w="1456" w:type="dxa"/>
            <w:vAlign w:val="bottom"/>
          </w:tcPr>
          <w:p w14:paraId="17463E20" w14:textId="6F649D3C" w:rsidR="0094502A" w:rsidRPr="0094502A" w:rsidRDefault="0094502A" w:rsidP="0094502A">
            <w:pPr>
              <w:spacing w:line="240" w:lineRule="auto"/>
              <w:jc w:val="center"/>
              <w:rPr>
                <w:rFonts w:ascii="Calibri" w:hAnsi="Calibri" w:cs="Calibri"/>
                <w:color w:val="000000"/>
                <w:highlight w:val="yellow"/>
              </w:rPr>
            </w:pPr>
            <w:r>
              <w:rPr>
                <w:rFonts w:ascii="Calibri" w:hAnsi="Calibri" w:cs="Calibri"/>
                <w:color w:val="000000"/>
              </w:rPr>
              <w:t>9.1</w:t>
            </w:r>
          </w:p>
        </w:tc>
      </w:tr>
      <w:tr w:rsidR="0094502A" w:rsidRPr="0094502A" w14:paraId="0771961E" w14:textId="7CCA2012" w:rsidTr="0094502A">
        <w:trPr>
          <w:trHeight w:val="288"/>
        </w:trPr>
        <w:tc>
          <w:tcPr>
            <w:tcW w:w="949" w:type="dxa"/>
            <w:vAlign w:val="bottom"/>
          </w:tcPr>
          <w:p w14:paraId="404EF92F" w14:textId="14B41E93" w:rsidR="0094502A" w:rsidRPr="0094502A" w:rsidRDefault="0094502A" w:rsidP="0094502A">
            <w:pPr>
              <w:spacing w:line="240" w:lineRule="auto"/>
              <w:jc w:val="center"/>
              <w:rPr>
                <w:rFonts w:ascii="Calibri" w:eastAsia="Times New Roman" w:hAnsi="Calibri" w:cs="Calibri"/>
                <w:color w:val="000000"/>
                <w:lang w:val="en-US" w:eastAsia="ja-JP"/>
              </w:rPr>
            </w:pPr>
            <w:r>
              <w:rPr>
                <w:rFonts w:ascii="Calibri" w:hAnsi="Calibri" w:cs="Calibri"/>
                <w:color w:val="000000"/>
              </w:rPr>
              <w:t>3439</w:t>
            </w:r>
          </w:p>
        </w:tc>
        <w:tc>
          <w:tcPr>
            <w:tcW w:w="2065" w:type="dxa"/>
            <w:shd w:val="clear" w:color="auto" w:fill="auto"/>
            <w:noWrap/>
            <w:vAlign w:val="bottom"/>
          </w:tcPr>
          <w:p w14:paraId="40FEBBA6" w14:textId="7982EC70" w:rsidR="0094502A" w:rsidRPr="0094502A" w:rsidRDefault="0094502A" w:rsidP="0094502A">
            <w:pPr>
              <w:spacing w:line="240" w:lineRule="auto"/>
              <w:jc w:val="center"/>
              <w:rPr>
                <w:rFonts w:ascii="Calibri" w:eastAsia="Times New Roman" w:hAnsi="Calibri" w:cs="Calibri"/>
                <w:color w:val="000000"/>
                <w:lang w:val="en-US" w:eastAsia="ja-JP"/>
              </w:rPr>
            </w:pPr>
            <w:r>
              <w:rPr>
                <w:rFonts w:ascii="Calibri" w:hAnsi="Calibri" w:cs="Calibri"/>
                <w:color w:val="000000"/>
              </w:rPr>
              <w:t>356.94</w:t>
            </w:r>
          </w:p>
        </w:tc>
        <w:tc>
          <w:tcPr>
            <w:tcW w:w="3011" w:type="dxa"/>
            <w:vAlign w:val="bottom"/>
          </w:tcPr>
          <w:p w14:paraId="23E6032E" w14:textId="2608F8D5" w:rsidR="0094502A" w:rsidRPr="0094502A" w:rsidRDefault="0094502A" w:rsidP="0094502A">
            <w:pPr>
              <w:spacing w:line="240" w:lineRule="auto"/>
              <w:jc w:val="center"/>
              <w:rPr>
                <w:rFonts w:ascii="Calibri" w:eastAsia="Times New Roman" w:hAnsi="Calibri" w:cs="Calibri"/>
                <w:color w:val="000000"/>
                <w:lang w:val="en-US" w:eastAsia="ja-JP"/>
              </w:rPr>
            </w:pPr>
            <w:r>
              <w:rPr>
                <w:rFonts w:ascii="Calibri" w:hAnsi="Calibri" w:cs="Calibri"/>
                <w:color w:val="000000"/>
              </w:rPr>
              <w:t>11.83333</w:t>
            </w:r>
          </w:p>
        </w:tc>
        <w:tc>
          <w:tcPr>
            <w:tcW w:w="1451" w:type="dxa"/>
            <w:vAlign w:val="bottom"/>
          </w:tcPr>
          <w:p w14:paraId="44BD081E" w14:textId="21285342" w:rsidR="0094502A" w:rsidRDefault="0094502A" w:rsidP="0094502A">
            <w:pPr>
              <w:spacing w:line="240" w:lineRule="auto"/>
              <w:jc w:val="center"/>
              <w:rPr>
                <w:rFonts w:ascii="Calibri" w:hAnsi="Calibri" w:cs="Calibri"/>
                <w:color w:val="000000"/>
              </w:rPr>
            </w:pPr>
            <w:r>
              <w:rPr>
                <w:rFonts w:ascii="Calibri" w:hAnsi="Calibri" w:cs="Calibri"/>
                <w:color w:val="000000"/>
              </w:rPr>
              <w:t>6243</w:t>
            </w:r>
          </w:p>
        </w:tc>
        <w:tc>
          <w:tcPr>
            <w:tcW w:w="1143" w:type="dxa"/>
            <w:vAlign w:val="bottom"/>
          </w:tcPr>
          <w:p w14:paraId="2535A1CE" w14:textId="647A5934" w:rsidR="0094502A" w:rsidRDefault="0094502A" w:rsidP="0094502A">
            <w:pPr>
              <w:spacing w:line="240" w:lineRule="auto"/>
              <w:jc w:val="center"/>
              <w:rPr>
                <w:rFonts w:ascii="Calibri" w:hAnsi="Calibri" w:cs="Calibri"/>
                <w:color w:val="000000"/>
              </w:rPr>
            </w:pPr>
            <w:r>
              <w:rPr>
                <w:rFonts w:ascii="Calibri" w:hAnsi="Calibri" w:cs="Calibri"/>
                <w:color w:val="000000"/>
              </w:rPr>
              <w:t>356.11</w:t>
            </w:r>
          </w:p>
        </w:tc>
        <w:tc>
          <w:tcPr>
            <w:tcW w:w="1456" w:type="dxa"/>
            <w:vAlign w:val="bottom"/>
          </w:tcPr>
          <w:p w14:paraId="713D598F" w14:textId="01F0E7E8" w:rsidR="0094502A" w:rsidRPr="0094502A" w:rsidRDefault="0094502A" w:rsidP="0094502A">
            <w:pPr>
              <w:spacing w:line="240" w:lineRule="auto"/>
              <w:jc w:val="center"/>
              <w:rPr>
                <w:rFonts w:ascii="Calibri" w:hAnsi="Calibri" w:cs="Calibri"/>
                <w:color w:val="000000"/>
                <w:highlight w:val="yellow"/>
              </w:rPr>
            </w:pPr>
            <w:r>
              <w:rPr>
                <w:rFonts w:ascii="Calibri" w:hAnsi="Calibri" w:cs="Calibri"/>
                <w:color w:val="000000"/>
              </w:rPr>
              <w:t>10.9</w:t>
            </w:r>
          </w:p>
        </w:tc>
      </w:tr>
      <w:tr w:rsidR="0094502A" w:rsidRPr="0094502A" w14:paraId="19B09BB3" w14:textId="59A1A913" w:rsidTr="0094502A">
        <w:trPr>
          <w:trHeight w:val="288"/>
        </w:trPr>
        <w:tc>
          <w:tcPr>
            <w:tcW w:w="949" w:type="dxa"/>
            <w:vAlign w:val="bottom"/>
          </w:tcPr>
          <w:p w14:paraId="76E1C5A5" w14:textId="5D05A8BE" w:rsidR="0094502A" w:rsidRPr="0094502A" w:rsidRDefault="0094502A" w:rsidP="0094502A">
            <w:pPr>
              <w:spacing w:line="240" w:lineRule="auto"/>
              <w:jc w:val="center"/>
              <w:rPr>
                <w:rFonts w:ascii="Calibri" w:eastAsia="Times New Roman" w:hAnsi="Calibri" w:cs="Calibri"/>
                <w:color w:val="000000"/>
                <w:lang w:val="en-US" w:eastAsia="ja-JP"/>
              </w:rPr>
            </w:pPr>
            <w:r>
              <w:rPr>
                <w:rFonts w:ascii="Calibri" w:hAnsi="Calibri" w:cs="Calibri"/>
                <w:color w:val="000000"/>
              </w:rPr>
              <w:t>3452</w:t>
            </w:r>
          </w:p>
        </w:tc>
        <w:tc>
          <w:tcPr>
            <w:tcW w:w="2065" w:type="dxa"/>
            <w:shd w:val="clear" w:color="auto" w:fill="auto"/>
            <w:noWrap/>
            <w:vAlign w:val="bottom"/>
          </w:tcPr>
          <w:p w14:paraId="2B98A2F7" w14:textId="2EB5717D" w:rsidR="0094502A" w:rsidRPr="0094502A" w:rsidRDefault="0094502A" w:rsidP="0094502A">
            <w:pPr>
              <w:spacing w:line="240" w:lineRule="auto"/>
              <w:jc w:val="center"/>
              <w:rPr>
                <w:rFonts w:ascii="Calibri" w:eastAsia="Times New Roman" w:hAnsi="Calibri" w:cs="Calibri"/>
                <w:color w:val="000000"/>
                <w:lang w:val="en-US" w:eastAsia="ja-JP"/>
              </w:rPr>
            </w:pPr>
            <w:r>
              <w:rPr>
                <w:rFonts w:ascii="Calibri" w:hAnsi="Calibri" w:cs="Calibri"/>
                <w:color w:val="000000"/>
              </w:rPr>
              <w:t>356.96</w:t>
            </w:r>
          </w:p>
        </w:tc>
        <w:tc>
          <w:tcPr>
            <w:tcW w:w="3011" w:type="dxa"/>
            <w:vAlign w:val="bottom"/>
          </w:tcPr>
          <w:p w14:paraId="16FED133" w14:textId="413EB97A" w:rsidR="0094502A" w:rsidRPr="0094502A" w:rsidRDefault="0094502A" w:rsidP="0094502A">
            <w:pPr>
              <w:spacing w:line="240" w:lineRule="auto"/>
              <w:jc w:val="center"/>
              <w:rPr>
                <w:rFonts w:ascii="Calibri" w:eastAsia="Times New Roman" w:hAnsi="Calibri" w:cs="Calibri"/>
                <w:color w:val="000000"/>
                <w:lang w:val="en-US" w:eastAsia="ja-JP"/>
              </w:rPr>
            </w:pPr>
            <w:r>
              <w:rPr>
                <w:rFonts w:ascii="Calibri" w:hAnsi="Calibri" w:cs="Calibri"/>
                <w:color w:val="000000"/>
              </w:rPr>
              <w:t>12.2</w:t>
            </w:r>
          </w:p>
        </w:tc>
        <w:tc>
          <w:tcPr>
            <w:tcW w:w="4050" w:type="dxa"/>
            <w:gridSpan w:val="3"/>
            <w:vMerge w:val="restart"/>
            <w:tcBorders>
              <w:bottom w:val="nil"/>
              <w:right w:val="nil"/>
            </w:tcBorders>
          </w:tcPr>
          <w:p w14:paraId="29E02DEC" w14:textId="22ED33C7" w:rsidR="0094502A" w:rsidRDefault="0094502A" w:rsidP="0094502A">
            <w:pPr>
              <w:spacing w:line="240" w:lineRule="auto"/>
              <w:rPr>
                <w:rFonts w:ascii="Calibri" w:hAnsi="Calibri" w:cs="Calibri"/>
                <w:color w:val="000000"/>
              </w:rPr>
            </w:pPr>
          </w:p>
        </w:tc>
      </w:tr>
      <w:tr w:rsidR="0094502A" w:rsidRPr="0094502A" w14:paraId="0AB7992F" w14:textId="184E7F6B" w:rsidTr="0094502A">
        <w:trPr>
          <w:trHeight w:val="288"/>
        </w:trPr>
        <w:tc>
          <w:tcPr>
            <w:tcW w:w="949" w:type="dxa"/>
            <w:vAlign w:val="bottom"/>
          </w:tcPr>
          <w:p w14:paraId="0FBBF75A" w14:textId="3D277BD5" w:rsidR="0094502A" w:rsidRPr="0094502A" w:rsidRDefault="0094502A" w:rsidP="0094502A">
            <w:pPr>
              <w:spacing w:line="240" w:lineRule="auto"/>
              <w:jc w:val="center"/>
              <w:rPr>
                <w:rFonts w:ascii="Calibri" w:eastAsia="Times New Roman" w:hAnsi="Calibri" w:cs="Calibri"/>
                <w:color w:val="000000"/>
                <w:lang w:val="en-US" w:eastAsia="ja-JP"/>
              </w:rPr>
            </w:pPr>
            <w:r>
              <w:rPr>
                <w:rFonts w:ascii="Calibri" w:hAnsi="Calibri" w:cs="Calibri"/>
                <w:color w:val="000000"/>
              </w:rPr>
              <w:t>3489</w:t>
            </w:r>
          </w:p>
        </w:tc>
        <w:tc>
          <w:tcPr>
            <w:tcW w:w="2065" w:type="dxa"/>
            <w:shd w:val="clear" w:color="auto" w:fill="auto"/>
            <w:noWrap/>
            <w:vAlign w:val="bottom"/>
          </w:tcPr>
          <w:p w14:paraId="2751DDD2" w14:textId="01CF8914" w:rsidR="0094502A" w:rsidRPr="0094502A" w:rsidRDefault="0094502A" w:rsidP="0094502A">
            <w:pPr>
              <w:spacing w:line="240" w:lineRule="auto"/>
              <w:jc w:val="center"/>
              <w:rPr>
                <w:rFonts w:ascii="Calibri" w:eastAsia="Times New Roman" w:hAnsi="Calibri" w:cs="Calibri"/>
                <w:color w:val="000000"/>
                <w:lang w:val="en-US" w:eastAsia="ja-JP"/>
              </w:rPr>
            </w:pPr>
            <w:r>
              <w:rPr>
                <w:rFonts w:ascii="Calibri" w:hAnsi="Calibri" w:cs="Calibri"/>
                <w:color w:val="000000"/>
              </w:rPr>
              <w:t>357.39</w:t>
            </w:r>
          </w:p>
        </w:tc>
        <w:tc>
          <w:tcPr>
            <w:tcW w:w="3011" w:type="dxa"/>
            <w:vAlign w:val="bottom"/>
          </w:tcPr>
          <w:p w14:paraId="13560F3F" w14:textId="66996B06" w:rsidR="0094502A" w:rsidRPr="0094502A" w:rsidRDefault="0094502A" w:rsidP="0094502A">
            <w:pPr>
              <w:spacing w:line="240" w:lineRule="auto"/>
              <w:jc w:val="center"/>
              <w:rPr>
                <w:rFonts w:ascii="Calibri" w:eastAsia="Times New Roman" w:hAnsi="Calibri" w:cs="Calibri"/>
                <w:color w:val="000000"/>
                <w:lang w:val="en-US" w:eastAsia="ja-JP"/>
              </w:rPr>
            </w:pPr>
            <w:r>
              <w:rPr>
                <w:rFonts w:ascii="Calibri" w:eastAsia="Times New Roman" w:hAnsi="Calibri" w:cs="Calibri"/>
                <w:color w:val="000000"/>
                <w:lang w:val="en-US" w:eastAsia="ja-JP"/>
              </w:rPr>
              <w:t>11.25</w:t>
            </w:r>
          </w:p>
        </w:tc>
        <w:tc>
          <w:tcPr>
            <w:tcW w:w="4050" w:type="dxa"/>
            <w:gridSpan w:val="3"/>
            <w:vMerge/>
            <w:tcBorders>
              <w:bottom w:val="nil"/>
              <w:right w:val="nil"/>
            </w:tcBorders>
          </w:tcPr>
          <w:p w14:paraId="167AE6B1" w14:textId="63555B2F" w:rsidR="0094502A" w:rsidRDefault="0094502A" w:rsidP="0094502A">
            <w:pPr>
              <w:spacing w:line="240" w:lineRule="auto"/>
              <w:jc w:val="center"/>
              <w:rPr>
                <w:rFonts w:ascii="Calibri" w:hAnsi="Calibri" w:cs="Calibri"/>
                <w:color w:val="000000"/>
              </w:rPr>
            </w:pPr>
          </w:p>
        </w:tc>
      </w:tr>
      <w:tr w:rsidR="0094502A" w:rsidRPr="0094502A" w14:paraId="7CFCF5A0" w14:textId="03F0DE55" w:rsidTr="0094502A">
        <w:trPr>
          <w:trHeight w:val="288"/>
        </w:trPr>
        <w:tc>
          <w:tcPr>
            <w:tcW w:w="949" w:type="dxa"/>
            <w:vAlign w:val="bottom"/>
          </w:tcPr>
          <w:p w14:paraId="3E173AA2" w14:textId="2EC6690E" w:rsidR="0094502A" w:rsidRPr="0094502A" w:rsidRDefault="0094502A" w:rsidP="0094502A">
            <w:pPr>
              <w:spacing w:line="240" w:lineRule="auto"/>
              <w:jc w:val="center"/>
              <w:rPr>
                <w:rFonts w:ascii="Calibri" w:eastAsia="Times New Roman" w:hAnsi="Calibri" w:cs="Calibri"/>
                <w:color w:val="000000"/>
                <w:lang w:val="en-US" w:eastAsia="ja-JP"/>
              </w:rPr>
            </w:pPr>
            <w:r>
              <w:rPr>
                <w:rFonts w:ascii="Calibri" w:hAnsi="Calibri" w:cs="Calibri"/>
                <w:color w:val="000000"/>
              </w:rPr>
              <w:t>3506</w:t>
            </w:r>
          </w:p>
        </w:tc>
        <w:tc>
          <w:tcPr>
            <w:tcW w:w="2065" w:type="dxa"/>
            <w:shd w:val="clear" w:color="auto" w:fill="auto"/>
            <w:noWrap/>
            <w:vAlign w:val="bottom"/>
          </w:tcPr>
          <w:p w14:paraId="407C5606" w14:textId="11CA6E61" w:rsidR="0094502A" w:rsidRPr="0094502A" w:rsidRDefault="0094502A" w:rsidP="0094502A">
            <w:pPr>
              <w:spacing w:line="240" w:lineRule="auto"/>
              <w:jc w:val="center"/>
              <w:rPr>
                <w:rFonts w:ascii="Calibri" w:eastAsia="Times New Roman" w:hAnsi="Calibri" w:cs="Calibri"/>
                <w:color w:val="000000"/>
                <w:lang w:val="en-US" w:eastAsia="ja-JP"/>
              </w:rPr>
            </w:pPr>
            <w:r>
              <w:rPr>
                <w:rFonts w:ascii="Calibri" w:hAnsi="Calibri" w:cs="Calibri"/>
                <w:color w:val="000000"/>
              </w:rPr>
              <w:t>357.47</w:t>
            </w:r>
          </w:p>
        </w:tc>
        <w:tc>
          <w:tcPr>
            <w:tcW w:w="3011" w:type="dxa"/>
            <w:vAlign w:val="bottom"/>
          </w:tcPr>
          <w:p w14:paraId="24F752E4" w14:textId="25174800" w:rsidR="0094502A" w:rsidRPr="0094502A" w:rsidRDefault="0094502A" w:rsidP="0094502A">
            <w:pPr>
              <w:spacing w:line="240" w:lineRule="auto"/>
              <w:jc w:val="center"/>
              <w:rPr>
                <w:rFonts w:ascii="Calibri" w:eastAsia="Times New Roman" w:hAnsi="Calibri" w:cs="Calibri"/>
                <w:color w:val="000000"/>
                <w:lang w:val="en-US" w:eastAsia="ja-JP"/>
              </w:rPr>
            </w:pPr>
            <w:r>
              <w:rPr>
                <w:rFonts w:ascii="Calibri" w:hAnsi="Calibri" w:cs="Calibri"/>
                <w:color w:val="000000"/>
              </w:rPr>
              <w:t>12.5</w:t>
            </w:r>
          </w:p>
        </w:tc>
        <w:tc>
          <w:tcPr>
            <w:tcW w:w="4050" w:type="dxa"/>
            <w:gridSpan w:val="3"/>
            <w:vMerge/>
            <w:tcBorders>
              <w:bottom w:val="nil"/>
              <w:right w:val="nil"/>
            </w:tcBorders>
          </w:tcPr>
          <w:p w14:paraId="4A8E280A" w14:textId="4C80B4A0" w:rsidR="0094502A" w:rsidRDefault="0094502A" w:rsidP="0094502A">
            <w:pPr>
              <w:spacing w:line="240" w:lineRule="auto"/>
              <w:jc w:val="center"/>
              <w:rPr>
                <w:rFonts w:ascii="Calibri" w:hAnsi="Calibri" w:cs="Calibri"/>
                <w:color w:val="000000"/>
              </w:rPr>
            </w:pPr>
          </w:p>
        </w:tc>
      </w:tr>
      <w:tr w:rsidR="0094502A" w:rsidRPr="0094502A" w14:paraId="1FEE5C33" w14:textId="4AA2D436" w:rsidTr="0094502A">
        <w:trPr>
          <w:trHeight w:val="288"/>
        </w:trPr>
        <w:tc>
          <w:tcPr>
            <w:tcW w:w="949" w:type="dxa"/>
            <w:vAlign w:val="bottom"/>
          </w:tcPr>
          <w:p w14:paraId="25FCA747" w14:textId="0CB90D4A" w:rsidR="0094502A" w:rsidRPr="0094502A" w:rsidRDefault="0094502A" w:rsidP="0094502A">
            <w:pPr>
              <w:spacing w:line="240" w:lineRule="auto"/>
              <w:jc w:val="center"/>
              <w:rPr>
                <w:rFonts w:ascii="Calibri" w:eastAsia="Times New Roman" w:hAnsi="Calibri" w:cs="Calibri"/>
                <w:color w:val="000000"/>
                <w:lang w:val="en-US" w:eastAsia="ja-JP"/>
              </w:rPr>
            </w:pPr>
            <w:r>
              <w:rPr>
                <w:rFonts w:ascii="Calibri" w:hAnsi="Calibri" w:cs="Calibri"/>
                <w:color w:val="000000"/>
              </w:rPr>
              <w:t>4681</w:t>
            </w:r>
          </w:p>
        </w:tc>
        <w:tc>
          <w:tcPr>
            <w:tcW w:w="2065" w:type="dxa"/>
            <w:shd w:val="clear" w:color="auto" w:fill="auto"/>
            <w:noWrap/>
            <w:vAlign w:val="bottom"/>
          </w:tcPr>
          <w:p w14:paraId="0F67E5FA" w14:textId="1DF935DE" w:rsidR="0094502A" w:rsidRPr="0094502A" w:rsidRDefault="0094502A" w:rsidP="0094502A">
            <w:pPr>
              <w:spacing w:line="240" w:lineRule="auto"/>
              <w:jc w:val="center"/>
              <w:rPr>
                <w:rFonts w:ascii="Calibri" w:eastAsia="Times New Roman" w:hAnsi="Calibri" w:cs="Calibri"/>
                <w:color w:val="000000"/>
                <w:lang w:val="en-US" w:eastAsia="ja-JP"/>
              </w:rPr>
            </w:pPr>
            <w:r>
              <w:rPr>
                <w:rFonts w:ascii="Calibri" w:hAnsi="Calibri" w:cs="Calibri"/>
                <w:color w:val="000000"/>
              </w:rPr>
              <w:t>356.74</w:t>
            </w:r>
          </w:p>
        </w:tc>
        <w:tc>
          <w:tcPr>
            <w:tcW w:w="3011" w:type="dxa"/>
            <w:vAlign w:val="bottom"/>
          </w:tcPr>
          <w:p w14:paraId="3C06076C" w14:textId="0931DCFA" w:rsidR="0094502A" w:rsidRPr="0094502A" w:rsidRDefault="0094502A" w:rsidP="0094502A">
            <w:pPr>
              <w:spacing w:line="240" w:lineRule="auto"/>
              <w:jc w:val="center"/>
              <w:rPr>
                <w:rFonts w:ascii="Calibri" w:eastAsia="Times New Roman" w:hAnsi="Calibri" w:cs="Calibri"/>
                <w:color w:val="000000"/>
                <w:lang w:val="en-US" w:eastAsia="ja-JP"/>
              </w:rPr>
            </w:pPr>
            <w:r>
              <w:rPr>
                <w:rFonts w:ascii="Calibri" w:hAnsi="Calibri" w:cs="Calibri"/>
                <w:color w:val="000000"/>
              </w:rPr>
              <w:t>11.43333</w:t>
            </w:r>
          </w:p>
        </w:tc>
        <w:tc>
          <w:tcPr>
            <w:tcW w:w="4050" w:type="dxa"/>
            <w:gridSpan w:val="3"/>
            <w:vMerge/>
            <w:tcBorders>
              <w:bottom w:val="nil"/>
              <w:right w:val="nil"/>
            </w:tcBorders>
          </w:tcPr>
          <w:p w14:paraId="63B3E785" w14:textId="52D85941" w:rsidR="0094502A" w:rsidRDefault="0094502A" w:rsidP="0094502A">
            <w:pPr>
              <w:spacing w:line="240" w:lineRule="auto"/>
              <w:jc w:val="center"/>
              <w:rPr>
                <w:rFonts w:ascii="Calibri" w:hAnsi="Calibri" w:cs="Calibri"/>
                <w:color w:val="000000"/>
              </w:rPr>
            </w:pPr>
          </w:p>
        </w:tc>
      </w:tr>
      <w:tr w:rsidR="0094502A" w:rsidRPr="0094502A" w14:paraId="26624E3C" w14:textId="07C5B33C" w:rsidTr="0094502A">
        <w:trPr>
          <w:trHeight w:val="288"/>
        </w:trPr>
        <w:tc>
          <w:tcPr>
            <w:tcW w:w="949" w:type="dxa"/>
            <w:vAlign w:val="bottom"/>
          </w:tcPr>
          <w:p w14:paraId="5F67A8BE" w14:textId="323F8323" w:rsidR="0094502A" w:rsidRPr="0094502A" w:rsidRDefault="0094502A" w:rsidP="0094502A">
            <w:pPr>
              <w:spacing w:line="240" w:lineRule="auto"/>
              <w:jc w:val="center"/>
              <w:rPr>
                <w:rFonts w:ascii="Calibri" w:eastAsia="Times New Roman" w:hAnsi="Calibri" w:cs="Calibri"/>
                <w:color w:val="000000"/>
                <w:lang w:val="en-US" w:eastAsia="ja-JP"/>
              </w:rPr>
            </w:pPr>
            <w:r>
              <w:rPr>
                <w:rFonts w:ascii="Calibri" w:hAnsi="Calibri" w:cs="Calibri"/>
                <w:color w:val="000000"/>
              </w:rPr>
              <w:t>4665</w:t>
            </w:r>
          </w:p>
        </w:tc>
        <w:tc>
          <w:tcPr>
            <w:tcW w:w="2065" w:type="dxa"/>
            <w:shd w:val="clear" w:color="auto" w:fill="auto"/>
            <w:noWrap/>
            <w:vAlign w:val="bottom"/>
          </w:tcPr>
          <w:p w14:paraId="1653C2BB" w14:textId="7C9439B8" w:rsidR="0094502A" w:rsidRPr="0094502A" w:rsidRDefault="0094502A" w:rsidP="0094502A">
            <w:pPr>
              <w:spacing w:line="240" w:lineRule="auto"/>
              <w:jc w:val="center"/>
              <w:rPr>
                <w:rFonts w:ascii="Calibri" w:eastAsia="Times New Roman" w:hAnsi="Calibri" w:cs="Calibri"/>
                <w:color w:val="000000"/>
                <w:lang w:val="en-US" w:eastAsia="ja-JP"/>
              </w:rPr>
            </w:pPr>
            <w:r>
              <w:rPr>
                <w:rFonts w:ascii="Calibri" w:hAnsi="Calibri" w:cs="Calibri"/>
                <w:color w:val="000000"/>
              </w:rPr>
              <w:t>356.72</w:t>
            </w:r>
          </w:p>
        </w:tc>
        <w:tc>
          <w:tcPr>
            <w:tcW w:w="3011" w:type="dxa"/>
            <w:vAlign w:val="bottom"/>
          </w:tcPr>
          <w:p w14:paraId="0FECB92F" w14:textId="58F72668" w:rsidR="0094502A" w:rsidRPr="0094502A" w:rsidRDefault="0094502A" w:rsidP="0094502A">
            <w:pPr>
              <w:spacing w:line="240" w:lineRule="auto"/>
              <w:jc w:val="center"/>
              <w:rPr>
                <w:rFonts w:ascii="Calibri" w:eastAsia="Times New Roman" w:hAnsi="Calibri" w:cs="Calibri"/>
                <w:color w:val="000000"/>
                <w:lang w:val="en-US" w:eastAsia="ja-JP"/>
              </w:rPr>
            </w:pPr>
            <w:r>
              <w:rPr>
                <w:rFonts w:ascii="Calibri" w:hAnsi="Calibri" w:cs="Calibri"/>
                <w:color w:val="000000"/>
              </w:rPr>
              <w:t>10.76667</w:t>
            </w:r>
          </w:p>
        </w:tc>
        <w:tc>
          <w:tcPr>
            <w:tcW w:w="4050" w:type="dxa"/>
            <w:gridSpan w:val="3"/>
            <w:vMerge/>
            <w:tcBorders>
              <w:bottom w:val="nil"/>
              <w:right w:val="nil"/>
            </w:tcBorders>
          </w:tcPr>
          <w:p w14:paraId="4679B713" w14:textId="77EE6B2E" w:rsidR="0094502A" w:rsidRDefault="0094502A" w:rsidP="0094502A">
            <w:pPr>
              <w:spacing w:line="240" w:lineRule="auto"/>
              <w:jc w:val="center"/>
              <w:rPr>
                <w:rFonts w:ascii="Calibri" w:hAnsi="Calibri" w:cs="Calibri"/>
                <w:color w:val="000000"/>
              </w:rPr>
            </w:pPr>
          </w:p>
        </w:tc>
      </w:tr>
      <w:tr w:rsidR="0094502A" w:rsidRPr="0094502A" w14:paraId="17B2842D" w14:textId="4671292C" w:rsidTr="0094502A">
        <w:trPr>
          <w:trHeight w:val="288"/>
        </w:trPr>
        <w:tc>
          <w:tcPr>
            <w:tcW w:w="949" w:type="dxa"/>
            <w:vAlign w:val="bottom"/>
          </w:tcPr>
          <w:p w14:paraId="650F27B4" w14:textId="4996927B" w:rsidR="0094502A" w:rsidRPr="0094502A" w:rsidRDefault="0094502A" w:rsidP="0094502A">
            <w:pPr>
              <w:spacing w:line="240" w:lineRule="auto"/>
              <w:jc w:val="center"/>
              <w:rPr>
                <w:rFonts w:ascii="Calibri" w:eastAsia="Times New Roman" w:hAnsi="Calibri" w:cs="Calibri"/>
                <w:color w:val="000000"/>
                <w:lang w:val="en-US" w:eastAsia="ja-JP"/>
              </w:rPr>
            </w:pPr>
            <w:r>
              <w:rPr>
                <w:rFonts w:ascii="Calibri" w:hAnsi="Calibri" w:cs="Calibri"/>
                <w:color w:val="000000"/>
              </w:rPr>
              <w:t>4743</w:t>
            </w:r>
          </w:p>
        </w:tc>
        <w:tc>
          <w:tcPr>
            <w:tcW w:w="2065" w:type="dxa"/>
            <w:shd w:val="clear" w:color="auto" w:fill="auto"/>
            <w:noWrap/>
            <w:vAlign w:val="bottom"/>
          </w:tcPr>
          <w:p w14:paraId="24602685" w14:textId="5D775143" w:rsidR="0094502A" w:rsidRPr="0094502A" w:rsidRDefault="0094502A" w:rsidP="0094502A">
            <w:pPr>
              <w:spacing w:line="240" w:lineRule="auto"/>
              <w:jc w:val="center"/>
              <w:rPr>
                <w:rFonts w:ascii="Calibri" w:eastAsia="Times New Roman" w:hAnsi="Calibri" w:cs="Calibri"/>
                <w:color w:val="000000"/>
                <w:lang w:val="en-US" w:eastAsia="ja-JP"/>
              </w:rPr>
            </w:pPr>
            <w:r>
              <w:rPr>
                <w:rFonts w:ascii="Calibri" w:hAnsi="Calibri" w:cs="Calibri"/>
                <w:color w:val="000000"/>
              </w:rPr>
              <w:t>356.74</w:t>
            </w:r>
          </w:p>
        </w:tc>
        <w:tc>
          <w:tcPr>
            <w:tcW w:w="3011" w:type="dxa"/>
            <w:vAlign w:val="bottom"/>
          </w:tcPr>
          <w:p w14:paraId="2AC94759" w14:textId="1C89377B" w:rsidR="0094502A" w:rsidRPr="0094502A" w:rsidRDefault="0094502A" w:rsidP="0094502A">
            <w:pPr>
              <w:spacing w:line="240" w:lineRule="auto"/>
              <w:jc w:val="center"/>
              <w:rPr>
                <w:rFonts w:ascii="Calibri" w:eastAsia="Times New Roman" w:hAnsi="Calibri" w:cs="Calibri"/>
                <w:color w:val="000000"/>
                <w:lang w:val="en-US" w:eastAsia="ja-JP"/>
              </w:rPr>
            </w:pPr>
            <w:r>
              <w:rPr>
                <w:rFonts w:ascii="Calibri" w:hAnsi="Calibri" w:cs="Calibri"/>
                <w:color w:val="000000"/>
              </w:rPr>
              <w:t>9.8</w:t>
            </w:r>
          </w:p>
        </w:tc>
        <w:tc>
          <w:tcPr>
            <w:tcW w:w="4050" w:type="dxa"/>
            <w:gridSpan w:val="3"/>
            <w:vMerge/>
            <w:tcBorders>
              <w:bottom w:val="nil"/>
              <w:right w:val="nil"/>
            </w:tcBorders>
          </w:tcPr>
          <w:p w14:paraId="7E454B95" w14:textId="69673A45" w:rsidR="0094502A" w:rsidRDefault="0094502A" w:rsidP="0094502A">
            <w:pPr>
              <w:spacing w:line="240" w:lineRule="auto"/>
              <w:jc w:val="center"/>
              <w:rPr>
                <w:rFonts w:ascii="Calibri" w:hAnsi="Calibri" w:cs="Calibri"/>
                <w:color w:val="000000"/>
              </w:rPr>
            </w:pPr>
          </w:p>
        </w:tc>
      </w:tr>
      <w:tr w:rsidR="0094502A" w:rsidRPr="0094502A" w14:paraId="37BCB486" w14:textId="437181B9" w:rsidTr="0094502A">
        <w:trPr>
          <w:trHeight w:val="288"/>
        </w:trPr>
        <w:tc>
          <w:tcPr>
            <w:tcW w:w="949" w:type="dxa"/>
            <w:vAlign w:val="bottom"/>
          </w:tcPr>
          <w:p w14:paraId="049B4315" w14:textId="307E5E70" w:rsidR="0094502A" w:rsidRPr="0094502A" w:rsidRDefault="0094502A" w:rsidP="0094502A">
            <w:pPr>
              <w:spacing w:line="240" w:lineRule="auto"/>
              <w:jc w:val="center"/>
              <w:rPr>
                <w:rFonts w:ascii="Calibri" w:eastAsia="Times New Roman" w:hAnsi="Calibri" w:cs="Calibri"/>
                <w:color w:val="000000"/>
                <w:lang w:val="en-US" w:eastAsia="ja-JP"/>
              </w:rPr>
            </w:pPr>
            <w:r>
              <w:rPr>
                <w:rFonts w:ascii="Calibri" w:hAnsi="Calibri" w:cs="Calibri"/>
                <w:color w:val="000000"/>
              </w:rPr>
              <w:t>4763</w:t>
            </w:r>
          </w:p>
        </w:tc>
        <w:tc>
          <w:tcPr>
            <w:tcW w:w="2065" w:type="dxa"/>
            <w:shd w:val="clear" w:color="auto" w:fill="auto"/>
            <w:noWrap/>
            <w:vAlign w:val="bottom"/>
          </w:tcPr>
          <w:p w14:paraId="36856D3E" w14:textId="45755646" w:rsidR="0094502A" w:rsidRPr="0094502A" w:rsidRDefault="0094502A" w:rsidP="0094502A">
            <w:pPr>
              <w:spacing w:line="240" w:lineRule="auto"/>
              <w:jc w:val="center"/>
              <w:rPr>
                <w:rFonts w:ascii="Calibri" w:eastAsia="Times New Roman" w:hAnsi="Calibri" w:cs="Calibri"/>
                <w:color w:val="000000"/>
                <w:lang w:val="en-US" w:eastAsia="ja-JP"/>
              </w:rPr>
            </w:pPr>
            <w:r>
              <w:rPr>
                <w:rFonts w:ascii="Calibri" w:hAnsi="Calibri" w:cs="Calibri"/>
                <w:color w:val="000000"/>
              </w:rPr>
              <w:t>357.72</w:t>
            </w:r>
          </w:p>
        </w:tc>
        <w:tc>
          <w:tcPr>
            <w:tcW w:w="3011" w:type="dxa"/>
            <w:vAlign w:val="bottom"/>
          </w:tcPr>
          <w:p w14:paraId="7C569043" w14:textId="5722190A" w:rsidR="0094502A" w:rsidRPr="0094502A" w:rsidRDefault="0094502A" w:rsidP="0094502A">
            <w:pPr>
              <w:spacing w:line="240" w:lineRule="auto"/>
              <w:jc w:val="center"/>
              <w:rPr>
                <w:rFonts w:ascii="Calibri" w:eastAsia="Times New Roman" w:hAnsi="Calibri" w:cs="Calibri"/>
                <w:color w:val="000000"/>
                <w:lang w:val="en-US" w:eastAsia="ja-JP"/>
              </w:rPr>
            </w:pPr>
            <w:r>
              <w:rPr>
                <w:rFonts w:ascii="Calibri" w:hAnsi="Calibri" w:cs="Calibri"/>
                <w:color w:val="000000"/>
              </w:rPr>
              <w:t>10.5</w:t>
            </w:r>
          </w:p>
        </w:tc>
        <w:tc>
          <w:tcPr>
            <w:tcW w:w="4050" w:type="dxa"/>
            <w:gridSpan w:val="3"/>
            <w:vMerge/>
            <w:tcBorders>
              <w:bottom w:val="nil"/>
              <w:right w:val="nil"/>
            </w:tcBorders>
          </w:tcPr>
          <w:p w14:paraId="748A73F0" w14:textId="250D0841" w:rsidR="0094502A" w:rsidRDefault="0094502A" w:rsidP="0094502A">
            <w:pPr>
              <w:spacing w:line="240" w:lineRule="auto"/>
              <w:jc w:val="center"/>
              <w:rPr>
                <w:rFonts w:ascii="Calibri" w:hAnsi="Calibri" w:cs="Calibri"/>
                <w:color w:val="000000"/>
              </w:rPr>
            </w:pPr>
          </w:p>
        </w:tc>
      </w:tr>
      <w:tr w:rsidR="0094502A" w:rsidRPr="0094502A" w14:paraId="35C114CC" w14:textId="7E8EC74E" w:rsidTr="0094502A">
        <w:trPr>
          <w:trHeight w:val="288"/>
        </w:trPr>
        <w:tc>
          <w:tcPr>
            <w:tcW w:w="949" w:type="dxa"/>
            <w:vAlign w:val="bottom"/>
          </w:tcPr>
          <w:p w14:paraId="05646D9D" w14:textId="7AF9BBC9" w:rsidR="0094502A" w:rsidRPr="0094502A" w:rsidRDefault="0094502A" w:rsidP="0094502A">
            <w:pPr>
              <w:spacing w:line="240" w:lineRule="auto"/>
              <w:jc w:val="center"/>
              <w:rPr>
                <w:rFonts w:ascii="Calibri" w:eastAsia="Times New Roman" w:hAnsi="Calibri" w:cs="Calibri"/>
                <w:color w:val="000000"/>
                <w:lang w:val="en-US" w:eastAsia="ja-JP"/>
              </w:rPr>
            </w:pPr>
            <w:r>
              <w:rPr>
                <w:rFonts w:ascii="Calibri" w:hAnsi="Calibri" w:cs="Calibri"/>
                <w:color w:val="000000"/>
              </w:rPr>
              <w:t>5301</w:t>
            </w:r>
          </w:p>
        </w:tc>
        <w:tc>
          <w:tcPr>
            <w:tcW w:w="2065" w:type="dxa"/>
            <w:shd w:val="clear" w:color="auto" w:fill="auto"/>
            <w:noWrap/>
            <w:vAlign w:val="bottom"/>
          </w:tcPr>
          <w:p w14:paraId="5D6639B7" w14:textId="417B9A97" w:rsidR="0094502A" w:rsidRPr="0094502A" w:rsidRDefault="0094502A" w:rsidP="0094502A">
            <w:pPr>
              <w:spacing w:line="240" w:lineRule="auto"/>
              <w:jc w:val="center"/>
              <w:rPr>
                <w:rFonts w:ascii="Calibri" w:eastAsia="Times New Roman" w:hAnsi="Calibri" w:cs="Calibri"/>
                <w:color w:val="000000"/>
                <w:lang w:val="en-US" w:eastAsia="ja-JP"/>
              </w:rPr>
            </w:pPr>
            <w:r>
              <w:rPr>
                <w:rFonts w:ascii="Calibri" w:hAnsi="Calibri" w:cs="Calibri"/>
                <w:color w:val="000000"/>
              </w:rPr>
              <w:t>359.04</w:t>
            </w:r>
          </w:p>
        </w:tc>
        <w:tc>
          <w:tcPr>
            <w:tcW w:w="3011" w:type="dxa"/>
            <w:vAlign w:val="bottom"/>
          </w:tcPr>
          <w:p w14:paraId="574BCC58" w14:textId="522766AE" w:rsidR="0094502A" w:rsidRPr="0094502A" w:rsidRDefault="0094502A" w:rsidP="0094502A">
            <w:pPr>
              <w:spacing w:line="240" w:lineRule="auto"/>
              <w:jc w:val="center"/>
              <w:rPr>
                <w:rFonts w:ascii="Calibri" w:eastAsia="Times New Roman" w:hAnsi="Calibri" w:cs="Calibri"/>
                <w:color w:val="000000"/>
                <w:lang w:val="en-US" w:eastAsia="ja-JP"/>
              </w:rPr>
            </w:pPr>
            <w:r>
              <w:rPr>
                <w:rFonts w:ascii="Calibri" w:hAnsi="Calibri" w:cs="Calibri"/>
                <w:color w:val="000000"/>
              </w:rPr>
              <w:t>11.23333</w:t>
            </w:r>
          </w:p>
        </w:tc>
        <w:tc>
          <w:tcPr>
            <w:tcW w:w="4050" w:type="dxa"/>
            <w:gridSpan w:val="3"/>
            <w:vMerge/>
            <w:tcBorders>
              <w:bottom w:val="nil"/>
              <w:right w:val="nil"/>
            </w:tcBorders>
          </w:tcPr>
          <w:p w14:paraId="4680E4C3" w14:textId="752EF861" w:rsidR="0094502A" w:rsidRDefault="0094502A" w:rsidP="0094502A">
            <w:pPr>
              <w:spacing w:line="240" w:lineRule="auto"/>
              <w:jc w:val="center"/>
              <w:rPr>
                <w:rFonts w:ascii="Calibri" w:hAnsi="Calibri" w:cs="Calibri"/>
                <w:color w:val="000000"/>
              </w:rPr>
            </w:pPr>
          </w:p>
        </w:tc>
      </w:tr>
      <w:tr w:rsidR="0094502A" w:rsidRPr="0094502A" w14:paraId="15980D16" w14:textId="59D4D632" w:rsidTr="0094502A">
        <w:trPr>
          <w:trHeight w:val="288"/>
        </w:trPr>
        <w:tc>
          <w:tcPr>
            <w:tcW w:w="949" w:type="dxa"/>
            <w:vAlign w:val="bottom"/>
          </w:tcPr>
          <w:p w14:paraId="0BC4F3EE" w14:textId="59A60AB3" w:rsidR="0094502A" w:rsidRPr="0094502A" w:rsidRDefault="0094502A" w:rsidP="0094502A">
            <w:pPr>
              <w:spacing w:line="240" w:lineRule="auto"/>
              <w:jc w:val="center"/>
              <w:rPr>
                <w:rFonts w:ascii="Calibri" w:eastAsia="Times New Roman" w:hAnsi="Calibri" w:cs="Calibri"/>
                <w:color w:val="000000"/>
                <w:lang w:val="en-US" w:eastAsia="ja-JP"/>
              </w:rPr>
            </w:pPr>
            <w:r>
              <w:rPr>
                <w:rFonts w:ascii="Calibri" w:hAnsi="Calibri" w:cs="Calibri"/>
                <w:color w:val="000000"/>
              </w:rPr>
              <w:t>5172</w:t>
            </w:r>
          </w:p>
        </w:tc>
        <w:tc>
          <w:tcPr>
            <w:tcW w:w="2065" w:type="dxa"/>
            <w:shd w:val="clear" w:color="auto" w:fill="auto"/>
            <w:noWrap/>
            <w:vAlign w:val="bottom"/>
          </w:tcPr>
          <w:p w14:paraId="4B479E7D" w14:textId="3DE6608E" w:rsidR="0094502A" w:rsidRPr="0094502A" w:rsidRDefault="0094502A" w:rsidP="0094502A">
            <w:pPr>
              <w:spacing w:line="240" w:lineRule="auto"/>
              <w:jc w:val="center"/>
              <w:rPr>
                <w:rFonts w:ascii="Calibri" w:eastAsia="Times New Roman" w:hAnsi="Calibri" w:cs="Calibri"/>
                <w:color w:val="000000"/>
                <w:lang w:val="en-US" w:eastAsia="ja-JP"/>
              </w:rPr>
            </w:pPr>
            <w:r>
              <w:rPr>
                <w:rFonts w:ascii="Calibri" w:hAnsi="Calibri" w:cs="Calibri"/>
                <w:color w:val="000000"/>
              </w:rPr>
              <w:t>358.63</w:t>
            </w:r>
          </w:p>
        </w:tc>
        <w:tc>
          <w:tcPr>
            <w:tcW w:w="3011" w:type="dxa"/>
            <w:vAlign w:val="bottom"/>
          </w:tcPr>
          <w:p w14:paraId="06BCD4DD" w14:textId="4C9AF714" w:rsidR="0094502A" w:rsidRPr="0094502A" w:rsidRDefault="0094502A" w:rsidP="0094502A">
            <w:pPr>
              <w:spacing w:line="240" w:lineRule="auto"/>
              <w:jc w:val="center"/>
              <w:rPr>
                <w:rFonts w:ascii="Calibri" w:eastAsia="Times New Roman" w:hAnsi="Calibri" w:cs="Calibri"/>
                <w:color w:val="000000"/>
                <w:lang w:val="en-US" w:eastAsia="ja-JP"/>
              </w:rPr>
            </w:pPr>
            <w:r>
              <w:rPr>
                <w:rFonts w:ascii="Calibri" w:hAnsi="Calibri" w:cs="Calibri"/>
                <w:color w:val="000000"/>
              </w:rPr>
              <w:t>12.1</w:t>
            </w:r>
          </w:p>
        </w:tc>
        <w:tc>
          <w:tcPr>
            <w:tcW w:w="4050" w:type="dxa"/>
            <w:gridSpan w:val="3"/>
            <w:vMerge/>
            <w:tcBorders>
              <w:bottom w:val="nil"/>
              <w:right w:val="nil"/>
            </w:tcBorders>
          </w:tcPr>
          <w:p w14:paraId="552A0F55" w14:textId="3E459000" w:rsidR="0094502A" w:rsidRDefault="0094502A" w:rsidP="0094502A">
            <w:pPr>
              <w:spacing w:line="240" w:lineRule="auto"/>
              <w:jc w:val="center"/>
              <w:rPr>
                <w:rFonts w:ascii="Calibri" w:hAnsi="Calibri" w:cs="Calibri"/>
                <w:color w:val="000000"/>
              </w:rPr>
            </w:pPr>
          </w:p>
        </w:tc>
      </w:tr>
      <w:tr w:rsidR="0094502A" w:rsidRPr="0094502A" w14:paraId="38DD841A" w14:textId="499B218B" w:rsidTr="0094502A">
        <w:trPr>
          <w:trHeight w:val="288"/>
        </w:trPr>
        <w:tc>
          <w:tcPr>
            <w:tcW w:w="949" w:type="dxa"/>
            <w:vAlign w:val="bottom"/>
          </w:tcPr>
          <w:p w14:paraId="1A07EEF8" w14:textId="51F55875" w:rsidR="0094502A" w:rsidRPr="0094502A" w:rsidRDefault="0094502A" w:rsidP="0094502A">
            <w:pPr>
              <w:spacing w:line="240" w:lineRule="auto"/>
              <w:jc w:val="center"/>
              <w:rPr>
                <w:rFonts w:ascii="Calibri" w:eastAsia="Times New Roman" w:hAnsi="Calibri" w:cs="Calibri"/>
                <w:color w:val="000000"/>
                <w:lang w:val="en-US" w:eastAsia="ja-JP"/>
              </w:rPr>
            </w:pPr>
            <w:r>
              <w:rPr>
                <w:rFonts w:ascii="Calibri" w:hAnsi="Calibri" w:cs="Calibri"/>
                <w:color w:val="000000"/>
              </w:rPr>
              <w:t>5176</w:t>
            </w:r>
          </w:p>
        </w:tc>
        <w:tc>
          <w:tcPr>
            <w:tcW w:w="2065" w:type="dxa"/>
            <w:shd w:val="clear" w:color="auto" w:fill="auto"/>
            <w:noWrap/>
            <w:vAlign w:val="bottom"/>
          </w:tcPr>
          <w:p w14:paraId="053AB925" w14:textId="4A130F49" w:rsidR="0094502A" w:rsidRPr="0094502A" w:rsidRDefault="0094502A" w:rsidP="0094502A">
            <w:pPr>
              <w:spacing w:line="240" w:lineRule="auto"/>
              <w:jc w:val="center"/>
              <w:rPr>
                <w:rFonts w:ascii="Calibri" w:eastAsia="Times New Roman" w:hAnsi="Calibri" w:cs="Calibri"/>
                <w:color w:val="000000"/>
                <w:lang w:val="en-US" w:eastAsia="ja-JP"/>
              </w:rPr>
            </w:pPr>
            <w:r>
              <w:rPr>
                <w:rFonts w:ascii="Calibri" w:hAnsi="Calibri" w:cs="Calibri"/>
                <w:color w:val="000000"/>
              </w:rPr>
              <w:t>358.66</w:t>
            </w:r>
          </w:p>
        </w:tc>
        <w:tc>
          <w:tcPr>
            <w:tcW w:w="3011" w:type="dxa"/>
            <w:vAlign w:val="bottom"/>
          </w:tcPr>
          <w:p w14:paraId="27BDBE74" w14:textId="70059A3F" w:rsidR="0094502A" w:rsidRPr="0094502A" w:rsidRDefault="0094502A" w:rsidP="0094502A">
            <w:pPr>
              <w:spacing w:line="240" w:lineRule="auto"/>
              <w:jc w:val="center"/>
              <w:rPr>
                <w:rFonts w:ascii="Calibri" w:eastAsia="Times New Roman" w:hAnsi="Calibri" w:cs="Calibri"/>
                <w:color w:val="000000"/>
                <w:lang w:val="en-US" w:eastAsia="ja-JP"/>
              </w:rPr>
            </w:pPr>
            <w:r>
              <w:rPr>
                <w:rFonts w:ascii="Calibri" w:hAnsi="Calibri" w:cs="Calibri"/>
                <w:color w:val="000000"/>
              </w:rPr>
              <w:t>11.6</w:t>
            </w:r>
          </w:p>
        </w:tc>
        <w:tc>
          <w:tcPr>
            <w:tcW w:w="4050" w:type="dxa"/>
            <w:gridSpan w:val="3"/>
            <w:vMerge/>
            <w:tcBorders>
              <w:bottom w:val="nil"/>
              <w:right w:val="nil"/>
            </w:tcBorders>
          </w:tcPr>
          <w:p w14:paraId="5F62C063" w14:textId="06BF917F" w:rsidR="0094502A" w:rsidRDefault="0094502A" w:rsidP="0094502A">
            <w:pPr>
              <w:spacing w:line="240" w:lineRule="auto"/>
              <w:jc w:val="center"/>
              <w:rPr>
                <w:rFonts w:ascii="Calibri" w:hAnsi="Calibri" w:cs="Calibri"/>
                <w:color w:val="000000"/>
              </w:rPr>
            </w:pPr>
          </w:p>
        </w:tc>
      </w:tr>
      <w:tr w:rsidR="0094502A" w:rsidRPr="0094502A" w14:paraId="190767C6" w14:textId="6A7B8F92" w:rsidTr="0094502A">
        <w:trPr>
          <w:trHeight w:val="288"/>
        </w:trPr>
        <w:tc>
          <w:tcPr>
            <w:tcW w:w="949" w:type="dxa"/>
            <w:vAlign w:val="bottom"/>
          </w:tcPr>
          <w:p w14:paraId="402617E7" w14:textId="4C4F5BC4" w:rsidR="0094502A" w:rsidRPr="0094502A" w:rsidRDefault="0094502A" w:rsidP="0094502A">
            <w:pPr>
              <w:spacing w:line="240" w:lineRule="auto"/>
              <w:jc w:val="center"/>
              <w:rPr>
                <w:rFonts w:ascii="Calibri" w:eastAsia="Times New Roman" w:hAnsi="Calibri" w:cs="Calibri"/>
                <w:color w:val="000000"/>
                <w:lang w:val="en-US" w:eastAsia="ja-JP"/>
              </w:rPr>
            </w:pPr>
            <w:r>
              <w:rPr>
                <w:rFonts w:ascii="Calibri" w:hAnsi="Calibri" w:cs="Calibri"/>
                <w:color w:val="000000"/>
              </w:rPr>
              <w:t>6432</w:t>
            </w:r>
          </w:p>
        </w:tc>
        <w:tc>
          <w:tcPr>
            <w:tcW w:w="2065" w:type="dxa"/>
            <w:shd w:val="clear" w:color="auto" w:fill="auto"/>
            <w:noWrap/>
            <w:vAlign w:val="bottom"/>
          </w:tcPr>
          <w:p w14:paraId="2521B41C" w14:textId="583E4C58" w:rsidR="0094502A" w:rsidRPr="0094502A" w:rsidRDefault="0094502A" w:rsidP="0094502A">
            <w:pPr>
              <w:spacing w:line="240" w:lineRule="auto"/>
              <w:jc w:val="center"/>
              <w:rPr>
                <w:rFonts w:ascii="Calibri" w:eastAsia="Times New Roman" w:hAnsi="Calibri" w:cs="Calibri"/>
                <w:color w:val="000000"/>
                <w:lang w:val="en-US" w:eastAsia="ja-JP"/>
              </w:rPr>
            </w:pPr>
            <w:r>
              <w:rPr>
                <w:rFonts w:ascii="Calibri" w:hAnsi="Calibri" w:cs="Calibri"/>
                <w:color w:val="000000"/>
              </w:rPr>
              <w:t>356.36</w:t>
            </w:r>
          </w:p>
        </w:tc>
        <w:tc>
          <w:tcPr>
            <w:tcW w:w="3011" w:type="dxa"/>
            <w:vAlign w:val="bottom"/>
          </w:tcPr>
          <w:p w14:paraId="783C64E3" w14:textId="21FB56E1" w:rsidR="0094502A" w:rsidRPr="0094502A" w:rsidRDefault="0094502A" w:rsidP="0094502A">
            <w:pPr>
              <w:spacing w:line="240" w:lineRule="auto"/>
              <w:jc w:val="center"/>
              <w:rPr>
                <w:rFonts w:ascii="Calibri" w:eastAsia="Times New Roman" w:hAnsi="Calibri" w:cs="Calibri"/>
                <w:color w:val="000000"/>
                <w:lang w:val="en-US" w:eastAsia="ja-JP"/>
              </w:rPr>
            </w:pPr>
            <w:r>
              <w:rPr>
                <w:rFonts w:ascii="Calibri" w:hAnsi="Calibri" w:cs="Calibri"/>
                <w:color w:val="000000"/>
              </w:rPr>
              <w:t>13.2</w:t>
            </w:r>
          </w:p>
        </w:tc>
        <w:tc>
          <w:tcPr>
            <w:tcW w:w="4050" w:type="dxa"/>
            <w:gridSpan w:val="3"/>
            <w:vMerge/>
            <w:tcBorders>
              <w:bottom w:val="nil"/>
              <w:right w:val="nil"/>
            </w:tcBorders>
          </w:tcPr>
          <w:p w14:paraId="213FCCAD" w14:textId="164A708B" w:rsidR="0094502A" w:rsidRDefault="0094502A" w:rsidP="0094502A">
            <w:pPr>
              <w:spacing w:line="240" w:lineRule="auto"/>
              <w:jc w:val="center"/>
              <w:rPr>
                <w:rFonts w:ascii="Calibri" w:hAnsi="Calibri" w:cs="Calibri"/>
                <w:color w:val="000000"/>
              </w:rPr>
            </w:pPr>
          </w:p>
        </w:tc>
      </w:tr>
      <w:tr w:rsidR="0094502A" w:rsidRPr="0094502A" w14:paraId="39593642" w14:textId="279BCD42" w:rsidTr="0094502A">
        <w:trPr>
          <w:trHeight w:val="288"/>
        </w:trPr>
        <w:tc>
          <w:tcPr>
            <w:tcW w:w="949" w:type="dxa"/>
            <w:vAlign w:val="bottom"/>
          </w:tcPr>
          <w:p w14:paraId="29FE504B" w14:textId="1B805130" w:rsidR="0094502A" w:rsidRPr="0094502A" w:rsidRDefault="0094502A" w:rsidP="0094502A">
            <w:pPr>
              <w:spacing w:line="240" w:lineRule="auto"/>
              <w:jc w:val="center"/>
              <w:rPr>
                <w:rFonts w:ascii="Calibri" w:eastAsia="Times New Roman" w:hAnsi="Calibri" w:cs="Calibri"/>
                <w:color w:val="000000"/>
                <w:lang w:val="en-US" w:eastAsia="ja-JP"/>
              </w:rPr>
            </w:pPr>
            <w:r>
              <w:rPr>
                <w:rFonts w:ascii="Calibri" w:hAnsi="Calibri" w:cs="Calibri"/>
                <w:color w:val="000000"/>
              </w:rPr>
              <w:t>6343</w:t>
            </w:r>
          </w:p>
        </w:tc>
        <w:tc>
          <w:tcPr>
            <w:tcW w:w="2065" w:type="dxa"/>
            <w:shd w:val="clear" w:color="auto" w:fill="auto"/>
            <w:noWrap/>
            <w:vAlign w:val="bottom"/>
          </w:tcPr>
          <w:p w14:paraId="4C24C2FD" w14:textId="6903AA3A" w:rsidR="0094502A" w:rsidRPr="0094502A" w:rsidRDefault="0094502A" w:rsidP="0094502A">
            <w:pPr>
              <w:spacing w:line="240" w:lineRule="auto"/>
              <w:jc w:val="center"/>
              <w:rPr>
                <w:rFonts w:ascii="Calibri" w:eastAsia="Times New Roman" w:hAnsi="Calibri" w:cs="Calibri"/>
                <w:color w:val="000000"/>
                <w:lang w:val="en-US" w:eastAsia="ja-JP"/>
              </w:rPr>
            </w:pPr>
            <w:r>
              <w:rPr>
                <w:rFonts w:ascii="Calibri" w:hAnsi="Calibri" w:cs="Calibri"/>
                <w:color w:val="000000"/>
              </w:rPr>
              <w:t>356.17</w:t>
            </w:r>
          </w:p>
        </w:tc>
        <w:tc>
          <w:tcPr>
            <w:tcW w:w="3011" w:type="dxa"/>
            <w:vAlign w:val="bottom"/>
          </w:tcPr>
          <w:p w14:paraId="0B657416" w14:textId="4240B01C" w:rsidR="0094502A" w:rsidRPr="0094502A" w:rsidRDefault="0094502A" w:rsidP="0094502A">
            <w:pPr>
              <w:spacing w:line="240" w:lineRule="auto"/>
              <w:jc w:val="center"/>
              <w:rPr>
                <w:rFonts w:ascii="Calibri" w:eastAsia="Times New Roman" w:hAnsi="Calibri" w:cs="Calibri"/>
                <w:color w:val="000000"/>
                <w:lang w:val="en-US" w:eastAsia="ja-JP"/>
              </w:rPr>
            </w:pPr>
            <w:r>
              <w:rPr>
                <w:rFonts w:ascii="Calibri" w:hAnsi="Calibri" w:cs="Calibri"/>
                <w:color w:val="000000"/>
              </w:rPr>
              <w:t>12.8</w:t>
            </w:r>
          </w:p>
        </w:tc>
        <w:tc>
          <w:tcPr>
            <w:tcW w:w="4050" w:type="dxa"/>
            <w:gridSpan w:val="3"/>
            <w:vMerge/>
            <w:tcBorders>
              <w:bottom w:val="nil"/>
              <w:right w:val="nil"/>
            </w:tcBorders>
          </w:tcPr>
          <w:p w14:paraId="1F1E3099" w14:textId="78C7F7E1" w:rsidR="0094502A" w:rsidRDefault="0094502A" w:rsidP="0094502A">
            <w:pPr>
              <w:spacing w:line="240" w:lineRule="auto"/>
              <w:jc w:val="center"/>
              <w:rPr>
                <w:rFonts w:ascii="Calibri" w:hAnsi="Calibri" w:cs="Calibri"/>
                <w:color w:val="000000"/>
              </w:rPr>
            </w:pPr>
          </w:p>
        </w:tc>
      </w:tr>
      <w:tr w:rsidR="0094502A" w:rsidRPr="0094502A" w14:paraId="7E3B6B8E" w14:textId="643B2C54" w:rsidTr="0094502A">
        <w:trPr>
          <w:trHeight w:val="288"/>
        </w:trPr>
        <w:tc>
          <w:tcPr>
            <w:tcW w:w="949" w:type="dxa"/>
            <w:vAlign w:val="bottom"/>
          </w:tcPr>
          <w:p w14:paraId="6C3733DB" w14:textId="24B74FE4" w:rsidR="0094502A" w:rsidRPr="0094502A" w:rsidRDefault="0094502A" w:rsidP="0094502A">
            <w:pPr>
              <w:spacing w:line="240" w:lineRule="auto"/>
              <w:jc w:val="center"/>
              <w:rPr>
                <w:rFonts w:ascii="Calibri" w:eastAsia="Times New Roman" w:hAnsi="Calibri" w:cs="Calibri"/>
                <w:color w:val="000000"/>
                <w:lang w:val="en-US" w:eastAsia="ja-JP"/>
              </w:rPr>
            </w:pPr>
            <w:r>
              <w:rPr>
                <w:rFonts w:ascii="Calibri" w:hAnsi="Calibri" w:cs="Calibri"/>
                <w:color w:val="000000"/>
              </w:rPr>
              <w:t>6699</w:t>
            </w:r>
          </w:p>
        </w:tc>
        <w:tc>
          <w:tcPr>
            <w:tcW w:w="2065" w:type="dxa"/>
            <w:shd w:val="clear" w:color="auto" w:fill="auto"/>
            <w:noWrap/>
            <w:vAlign w:val="bottom"/>
          </w:tcPr>
          <w:p w14:paraId="2E834D5B" w14:textId="4CA6603E" w:rsidR="0094502A" w:rsidRPr="0094502A" w:rsidRDefault="0094502A" w:rsidP="0094502A">
            <w:pPr>
              <w:spacing w:line="240" w:lineRule="auto"/>
              <w:jc w:val="center"/>
              <w:rPr>
                <w:rFonts w:ascii="Calibri" w:eastAsia="Times New Roman" w:hAnsi="Calibri" w:cs="Calibri"/>
                <w:color w:val="000000"/>
                <w:lang w:val="en-US" w:eastAsia="ja-JP"/>
              </w:rPr>
            </w:pPr>
            <w:r>
              <w:rPr>
                <w:rFonts w:ascii="Calibri" w:hAnsi="Calibri" w:cs="Calibri"/>
                <w:color w:val="000000"/>
              </w:rPr>
              <w:t>356.73</w:t>
            </w:r>
          </w:p>
        </w:tc>
        <w:tc>
          <w:tcPr>
            <w:tcW w:w="3011" w:type="dxa"/>
            <w:vAlign w:val="bottom"/>
          </w:tcPr>
          <w:p w14:paraId="35BE1CA3" w14:textId="46B0E8C1" w:rsidR="0094502A" w:rsidRPr="0094502A" w:rsidRDefault="0094502A" w:rsidP="0094502A">
            <w:pPr>
              <w:spacing w:line="240" w:lineRule="auto"/>
              <w:jc w:val="center"/>
              <w:rPr>
                <w:rFonts w:ascii="Calibri" w:eastAsia="Times New Roman" w:hAnsi="Calibri" w:cs="Calibri"/>
                <w:color w:val="000000"/>
                <w:lang w:val="en-US" w:eastAsia="ja-JP"/>
              </w:rPr>
            </w:pPr>
            <w:r>
              <w:rPr>
                <w:rFonts w:ascii="Calibri" w:hAnsi="Calibri" w:cs="Calibri"/>
                <w:color w:val="000000"/>
              </w:rPr>
              <w:t>11.25</w:t>
            </w:r>
          </w:p>
        </w:tc>
        <w:tc>
          <w:tcPr>
            <w:tcW w:w="4050" w:type="dxa"/>
            <w:gridSpan w:val="3"/>
            <w:vMerge/>
            <w:tcBorders>
              <w:bottom w:val="nil"/>
              <w:right w:val="nil"/>
            </w:tcBorders>
          </w:tcPr>
          <w:p w14:paraId="4D208F0C" w14:textId="29FA15F0" w:rsidR="0094502A" w:rsidRDefault="0094502A" w:rsidP="0094502A">
            <w:pPr>
              <w:spacing w:line="240" w:lineRule="auto"/>
              <w:jc w:val="center"/>
              <w:rPr>
                <w:rFonts w:ascii="Calibri" w:hAnsi="Calibri" w:cs="Calibri"/>
                <w:color w:val="000000"/>
              </w:rPr>
            </w:pPr>
          </w:p>
        </w:tc>
      </w:tr>
      <w:tr w:rsidR="0094502A" w:rsidRPr="0094502A" w14:paraId="5B33D78C" w14:textId="751C94DA" w:rsidTr="0094502A">
        <w:trPr>
          <w:trHeight w:val="288"/>
        </w:trPr>
        <w:tc>
          <w:tcPr>
            <w:tcW w:w="949" w:type="dxa"/>
            <w:vAlign w:val="bottom"/>
          </w:tcPr>
          <w:p w14:paraId="0C0F8B62" w14:textId="2780B32C" w:rsidR="0094502A" w:rsidRPr="0094502A" w:rsidRDefault="0094502A" w:rsidP="0094502A">
            <w:pPr>
              <w:spacing w:line="240" w:lineRule="auto"/>
              <w:jc w:val="center"/>
              <w:rPr>
                <w:rFonts w:ascii="Calibri" w:eastAsia="Times New Roman" w:hAnsi="Calibri" w:cs="Calibri"/>
                <w:color w:val="000000"/>
                <w:lang w:val="en-US" w:eastAsia="ja-JP"/>
              </w:rPr>
            </w:pPr>
            <w:r>
              <w:rPr>
                <w:rFonts w:ascii="Calibri" w:hAnsi="Calibri" w:cs="Calibri"/>
                <w:color w:val="000000"/>
              </w:rPr>
              <w:t>6755</w:t>
            </w:r>
          </w:p>
        </w:tc>
        <w:tc>
          <w:tcPr>
            <w:tcW w:w="2065" w:type="dxa"/>
            <w:shd w:val="clear" w:color="auto" w:fill="auto"/>
            <w:noWrap/>
            <w:vAlign w:val="bottom"/>
          </w:tcPr>
          <w:p w14:paraId="489A1C13" w14:textId="25C6F6F4" w:rsidR="0094502A" w:rsidRPr="0094502A" w:rsidRDefault="0094502A" w:rsidP="0094502A">
            <w:pPr>
              <w:spacing w:line="240" w:lineRule="auto"/>
              <w:jc w:val="center"/>
              <w:rPr>
                <w:rFonts w:ascii="Calibri" w:eastAsia="Times New Roman" w:hAnsi="Calibri" w:cs="Calibri"/>
                <w:color w:val="000000"/>
                <w:lang w:val="en-US" w:eastAsia="ja-JP"/>
              </w:rPr>
            </w:pPr>
            <w:r>
              <w:rPr>
                <w:rFonts w:ascii="Calibri" w:hAnsi="Calibri" w:cs="Calibri"/>
                <w:color w:val="000000"/>
              </w:rPr>
              <w:t>359.28</w:t>
            </w:r>
          </w:p>
        </w:tc>
        <w:tc>
          <w:tcPr>
            <w:tcW w:w="3011" w:type="dxa"/>
            <w:vAlign w:val="bottom"/>
          </w:tcPr>
          <w:p w14:paraId="6F1128E8" w14:textId="0BDE1200" w:rsidR="0094502A" w:rsidRPr="0094502A" w:rsidRDefault="0094502A" w:rsidP="0094502A">
            <w:pPr>
              <w:spacing w:line="240" w:lineRule="auto"/>
              <w:jc w:val="center"/>
              <w:rPr>
                <w:rFonts w:ascii="Calibri" w:eastAsia="Times New Roman" w:hAnsi="Calibri" w:cs="Calibri"/>
                <w:color w:val="000000"/>
                <w:lang w:val="en-US" w:eastAsia="ja-JP"/>
              </w:rPr>
            </w:pPr>
            <w:r>
              <w:rPr>
                <w:rFonts w:ascii="Calibri" w:hAnsi="Calibri" w:cs="Calibri"/>
                <w:color w:val="000000"/>
              </w:rPr>
              <w:t>10.4</w:t>
            </w:r>
          </w:p>
        </w:tc>
        <w:tc>
          <w:tcPr>
            <w:tcW w:w="4050" w:type="dxa"/>
            <w:gridSpan w:val="3"/>
            <w:vMerge/>
            <w:tcBorders>
              <w:bottom w:val="nil"/>
              <w:right w:val="nil"/>
            </w:tcBorders>
          </w:tcPr>
          <w:p w14:paraId="648752B3" w14:textId="79165177" w:rsidR="0094502A" w:rsidRDefault="0094502A" w:rsidP="0094502A">
            <w:pPr>
              <w:spacing w:line="240" w:lineRule="auto"/>
              <w:jc w:val="center"/>
              <w:rPr>
                <w:rFonts w:ascii="Calibri" w:hAnsi="Calibri" w:cs="Calibri"/>
                <w:color w:val="000000"/>
              </w:rPr>
            </w:pPr>
          </w:p>
        </w:tc>
      </w:tr>
    </w:tbl>
    <w:p w14:paraId="7A8DE2DB" w14:textId="77777777" w:rsidR="0094502A" w:rsidRPr="0094502A" w:rsidRDefault="0094502A" w:rsidP="00E036E2"/>
    <w:sectPr w:rsidR="0094502A" w:rsidRPr="0094502A" w:rsidSect="00150183">
      <w:pgSz w:w="12240" w:h="15840"/>
      <w:pgMar w:top="1080" w:right="1080" w:bottom="1080" w:left="1080" w:header="720" w:footer="720" w:gutter="0"/>
      <w:pgNumType w:start="1"/>
      <w:cols w:space="720"/>
      <w:docGrid w:linePitch="299"/>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 w:author="Michael Boyer" w:date="2020-05-11T12:05:00Z" w:initials="MB">
    <w:p w14:paraId="3F45B5E9" w14:textId="77777777" w:rsidR="0009101D" w:rsidRDefault="0009101D" w:rsidP="0009101D">
      <w:pPr>
        <w:pStyle w:val="CommentText"/>
      </w:pPr>
      <w:r>
        <w:rPr>
          <w:rStyle w:val="CommentReference"/>
        </w:rPr>
        <w:annotationRef/>
      </w:r>
      <w:r>
        <w:t>Title for your project?</w:t>
      </w:r>
    </w:p>
  </w:comment>
  <w:comment w:id="4" w:author="Michael Boyer" w:date="2020-04-27T09:56:00Z" w:initials="MB">
    <w:p w14:paraId="706079A4" w14:textId="77777777" w:rsidR="0009101D" w:rsidRDefault="0009101D" w:rsidP="0009101D">
      <w:pPr>
        <w:pStyle w:val="CommentText"/>
      </w:pPr>
      <w:r>
        <w:rPr>
          <w:rStyle w:val="CommentReference"/>
        </w:rPr>
        <w:annotationRef/>
      </w:r>
      <w:r>
        <w:t>It would be good to mention and write out mathematically that the tunneling current depends exponentially on the tip-sample separation.</w:t>
      </w:r>
    </w:p>
  </w:comment>
  <w:comment w:id="6" w:author="Michael Boyer" w:date="2020-05-14T16:51:00Z" w:initials="MB">
    <w:p w14:paraId="25CC9677" w14:textId="1FF328A5" w:rsidR="003008F4" w:rsidRDefault="003008F4">
      <w:pPr>
        <w:pStyle w:val="CommentText"/>
      </w:pPr>
      <w:r>
        <w:rPr>
          <w:rStyle w:val="CommentReference"/>
        </w:rPr>
        <w:annotationRef/>
      </w:r>
      <w:r>
        <w:t>I think it would still be good to indicate why there is an exponential fall-off with distance.  Again, using Physics 131 reasoning</w:t>
      </w:r>
    </w:p>
  </w:comment>
  <w:comment w:id="5" w:author="Michael Boyer" w:date="2020-05-11T12:06:00Z" w:initials="MB">
    <w:p w14:paraId="40278C27" w14:textId="77777777" w:rsidR="0009101D" w:rsidRDefault="0009101D" w:rsidP="0009101D">
      <w:pPr>
        <w:pStyle w:val="CommentText"/>
      </w:pPr>
      <w:r>
        <w:t xml:space="preserve">You are welcome to have this, but actually I don’t think it is necessary.  Based on the comment above, I had hoped that you would use Physics 131 reasoning to indicate that (and why) the current falls off exponentially with tip-sample separation.  This would explain the roughly order of magnitude change in I for a 1 angstrom tip-sample </w:t>
      </w:r>
      <w:proofErr w:type="spellStart"/>
      <w:r>
        <w:t>sepataration</w:t>
      </w:r>
      <w:proofErr w:type="spellEnd"/>
      <w:r>
        <w:t>.</w:t>
      </w:r>
    </w:p>
    <w:p w14:paraId="48388C82" w14:textId="77777777" w:rsidR="0009101D" w:rsidRDefault="0009101D" w:rsidP="0009101D">
      <w:pPr>
        <w:pStyle w:val="CommentText"/>
      </w:pPr>
    </w:p>
    <w:p w14:paraId="3C7336FC" w14:textId="77777777" w:rsidR="0009101D" w:rsidRDefault="0009101D" w:rsidP="0009101D">
      <w:pPr>
        <w:pStyle w:val="CommentText"/>
      </w:pPr>
      <w:r>
        <w:rPr>
          <w:rStyle w:val="CommentReference"/>
        </w:rPr>
        <w:annotationRef/>
      </w:r>
      <w:r>
        <w:t>Please make sure to cite where this comes from.  Also, make sure that this is written up using your own words, not following too closely what is seen in the source.</w:t>
      </w:r>
    </w:p>
  </w:comment>
  <w:comment w:id="9" w:author="Michael Boyer" w:date="2020-05-11T12:11:00Z" w:initials="MB">
    <w:p w14:paraId="2B1140A2" w14:textId="77777777" w:rsidR="0009101D" w:rsidRDefault="0009101D" w:rsidP="0009101D">
      <w:pPr>
        <w:pStyle w:val="CommentText"/>
      </w:pPr>
      <w:r>
        <w:rPr>
          <w:rStyle w:val="CommentReference"/>
        </w:rPr>
        <w:annotationRef/>
      </w:r>
      <w:r>
        <w:t>This may be part of it.  But, it also the shape of the Fermi surface may be conducive for CDW formation in a 1-dimensional metal.</w:t>
      </w:r>
    </w:p>
  </w:comment>
  <w:comment w:id="10" w:author="Michael Boyer" w:date="2020-05-11T12:12:00Z" w:initials="MB">
    <w:p w14:paraId="4FE94D95" w14:textId="77777777" w:rsidR="0009101D" w:rsidRDefault="0009101D" w:rsidP="0009101D">
      <w:pPr>
        <w:pStyle w:val="CommentText"/>
      </w:pPr>
      <w:r>
        <w:rPr>
          <w:rStyle w:val="CommentReference"/>
        </w:rPr>
        <w:annotationRef/>
      </w:r>
      <w:r>
        <w:t>Or more?</w:t>
      </w:r>
    </w:p>
  </w:comment>
  <w:comment w:id="12" w:author="Michael Boyer" w:date="2020-04-27T10:09:00Z" w:initials="MB">
    <w:p w14:paraId="445238F3" w14:textId="77777777" w:rsidR="0009101D" w:rsidRDefault="0009101D" w:rsidP="0009101D">
      <w:pPr>
        <w:pStyle w:val="CommentText"/>
      </w:pPr>
      <w:r>
        <w:rPr>
          <w:rStyle w:val="CommentReference"/>
        </w:rPr>
        <w:annotationRef/>
      </w:r>
      <w:r>
        <w:t>Okay, reasonable explanation.</w:t>
      </w:r>
    </w:p>
  </w:comment>
  <w:comment w:id="14" w:author="Michael Boyer" w:date="2020-04-27T10:11:00Z" w:initials="MB">
    <w:p w14:paraId="215FAABB" w14:textId="77777777" w:rsidR="0009101D" w:rsidRDefault="0009101D" w:rsidP="0009101D">
      <w:pPr>
        <w:pStyle w:val="CommentText"/>
      </w:pPr>
      <w:r>
        <w:rPr>
          <w:rStyle w:val="CommentReference"/>
        </w:rPr>
        <w:annotationRef/>
      </w:r>
      <w:r>
        <w:t>You might mention here that there are multiple CDW transitions including one slightly above room temperature (NC – IC transition) which you have studied.</w:t>
      </w:r>
    </w:p>
  </w:comment>
  <w:comment w:id="16" w:author="Michael Boyer" w:date="2020-04-27T10:11:00Z" w:initials="MB">
    <w:p w14:paraId="6E258359" w14:textId="77777777" w:rsidR="0009101D" w:rsidRDefault="0009101D" w:rsidP="0009101D">
      <w:pPr>
        <w:pStyle w:val="CommentText"/>
      </w:pPr>
      <w:r>
        <w:rPr>
          <w:rStyle w:val="CommentReference"/>
        </w:rPr>
        <w:annotationRef/>
      </w:r>
      <w:r>
        <w:t>A figure of the crystal structure would be nice.</w:t>
      </w:r>
    </w:p>
  </w:comment>
  <w:comment w:id="17" w:author="Michael Boyer" w:date="2020-05-14T16:53:00Z" w:initials="MB">
    <w:p w14:paraId="7C832B6E" w14:textId="62301781" w:rsidR="003008F4" w:rsidRDefault="003008F4">
      <w:pPr>
        <w:pStyle w:val="CommentText"/>
      </w:pPr>
      <w:r>
        <w:rPr>
          <w:rStyle w:val="CommentReference"/>
        </w:rPr>
        <w:annotationRef/>
      </w:r>
      <w:r>
        <w:t>Please make sure to denote which atoms ions are seen in yellow and which in gold.</w:t>
      </w:r>
    </w:p>
  </w:comment>
  <w:comment w:id="19" w:author="Michael Boyer" w:date="2020-05-11T14:27:00Z" w:initials="MB">
    <w:p w14:paraId="302CEF1C" w14:textId="77777777" w:rsidR="0009101D" w:rsidRDefault="0009101D" w:rsidP="0009101D">
      <w:pPr>
        <w:pStyle w:val="CommentText"/>
      </w:pPr>
      <w:r>
        <w:rPr>
          <w:rStyle w:val="CommentReference"/>
        </w:rPr>
        <w:annotationRef/>
      </w:r>
      <w:r>
        <w:t>There are a few sentences in this section which are a bit close to those appearing in reference 1.  Please reread both and make sure your sentences are significantly different.</w:t>
      </w:r>
    </w:p>
  </w:comment>
  <w:comment w:id="20" w:author="Michael Boyer" w:date="2020-05-11T14:27:00Z" w:initials="MB">
    <w:p w14:paraId="19808B6A" w14:textId="77777777" w:rsidR="006954F9" w:rsidRDefault="006954F9" w:rsidP="006954F9">
      <w:pPr>
        <w:pStyle w:val="CommentText"/>
      </w:pPr>
      <w:r>
        <w:rPr>
          <w:rStyle w:val="CommentReference"/>
        </w:rPr>
        <w:annotationRef/>
      </w:r>
      <w:r>
        <w:t>Be careful that the sentences you use are significantly different from the reference.</w:t>
      </w:r>
    </w:p>
  </w:comment>
  <w:comment w:id="21" w:author="Michael Boyer" w:date="2020-05-14T16:53:00Z" w:initials="MB">
    <w:p w14:paraId="6A029072" w14:textId="07C46340" w:rsidR="003008F4" w:rsidRDefault="003008F4">
      <w:pPr>
        <w:pStyle w:val="CommentText"/>
      </w:pPr>
      <w:r>
        <w:rPr>
          <w:rStyle w:val="CommentReference"/>
        </w:rPr>
        <w:annotationRef/>
      </w:r>
      <w:r>
        <w:t>What is the symmetry of the CDW state?</w:t>
      </w:r>
    </w:p>
  </w:comment>
  <w:comment w:id="24" w:author="Michael Boyer" w:date="2020-05-11T14:30:00Z" w:initials="MB">
    <w:p w14:paraId="4676E225" w14:textId="77777777" w:rsidR="0009101D" w:rsidRDefault="0009101D" w:rsidP="0009101D">
      <w:pPr>
        <w:pStyle w:val="CommentText"/>
      </w:pPr>
      <w:r>
        <w:rPr>
          <w:rStyle w:val="CommentReference"/>
        </w:rPr>
        <w:annotationRef/>
      </w:r>
      <w:r>
        <w:t xml:space="preserve">Really this high?  5 </w:t>
      </w:r>
      <w:proofErr w:type="spellStart"/>
      <w:r>
        <w:t>nA</w:t>
      </w:r>
      <w:proofErr w:type="spellEnd"/>
      <w:r>
        <w:t xml:space="preserve"> is huge.  2 </w:t>
      </w:r>
      <w:proofErr w:type="spellStart"/>
      <w:r>
        <w:t>nA</w:t>
      </w:r>
      <w:proofErr w:type="spellEnd"/>
      <w:r>
        <w:t xml:space="preserve"> is also pretty large for what we typically use.  Usually ae are around 200 </w:t>
      </w:r>
      <w:proofErr w:type="spellStart"/>
      <w:r>
        <w:t>pA</w:t>
      </w:r>
      <w:proofErr w:type="spellEnd"/>
      <w:r>
        <w:t xml:space="preserve"> or 500 </w:t>
      </w:r>
      <w:proofErr w:type="spellStart"/>
      <w:r>
        <w:t>pA.</w:t>
      </w:r>
      <w:proofErr w:type="spellEnd"/>
    </w:p>
  </w:comment>
  <w:comment w:id="27" w:author="Michael Boyer" w:date="2020-05-11T14:31:00Z" w:initials="MB">
    <w:p w14:paraId="59CE7B88" w14:textId="77777777" w:rsidR="0009101D" w:rsidRDefault="0009101D" w:rsidP="0009101D">
      <w:pPr>
        <w:pStyle w:val="CommentText"/>
      </w:pPr>
      <w:r>
        <w:rPr>
          <w:rStyle w:val="CommentReference"/>
        </w:rPr>
        <w:annotationRef/>
      </w:r>
      <w:r>
        <w:t>Do you mean 10 or 100 mV?</w:t>
      </w:r>
    </w:p>
    <w:p w14:paraId="6166054B" w14:textId="77777777" w:rsidR="0009101D" w:rsidRDefault="0009101D" w:rsidP="0009101D">
      <w:pPr>
        <w:pStyle w:val="CommentText"/>
      </w:pPr>
    </w:p>
    <w:p w14:paraId="21E5F5E0" w14:textId="77777777" w:rsidR="0009101D" w:rsidRDefault="0009101D" w:rsidP="0009101D">
      <w:pPr>
        <w:pStyle w:val="CommentText"/>
      </w:pPr>
      <w:r>
        <w:t>Also, did we only use positive biases?</w:t>
      </w:r>
    </w:p>
  </w:comment>
  <w:comment w:id="28" w:author="Michael Boyer" w:date="2020-05-11T14:30:00Z" w:initials="MB">
    <w:p w14:paraId="6EA82D4F" w14:textId="77777777" w:rsidR="006954F9" w:rsidRDefault="006954F9" w:rsidP="006954F9">
      <w:pPr>
        <w:pStyle w:val="CommentText"/>
      </w:pPr>
      <w:r>
        <w:rPr>
          <w:rStyle w:val="CommentReference"/>
        </w:rPr>
        <w:annotationRef/>
      </w:r>
      <w:r>
        <w:t xml:space="preserve">Really this high?  5 </w:t>
      </w:r>
      <w:proofErr w:type="spellStart"/>
      <w:r>
        <w:t>nA</w:t>
      </w:r>
      <w:proofErr w:type="spellEnd"/>
      <w:r>
        <w:t xml:space="preserve"> is huge.  2 </w:t>
      </w:r>
      <w:proofErr w:type="spellStart"/>
      <w:r>
        <w:t>nA</w:t>
      </w:r>
      <w:proofErr w:type="spellEnd"/>
      <w:r>
        <w:t xml:space="preserve"> is also pretty large for what we typically use.  Usually ae are around 200 </w:t>
      </w:r>
      <w:proofErr w:type="spellStart"/>
      <w:r>
        <w:t>pA</w:t>
      </w:r>
      <w:proofErr w:type="spellEnd"/>
      <w:r>
        <w:t xml:space="preserve"> or 500 </w:t>
      </w:r>
      <w:proofErr w:type="spellStart"/>
      <w:r>
        <w:t>pA.</w:t>
      </w:r>
      <w:proofErr w:type="spellEnd"/>
    </w:p>
  </w:comment>
  <w:comment w:id="25" w:author="Hoang, Trang" w:date="2020-05-12T17:52:00Z" w:initials="HT">
    <w:p w14:paraId="0E164DDF" w14:textId="77777777" w:rsidR="0009101D" w:rsidRDefault="0009101D" w:rsidP="0009101D">
      <w:pPr>
        <w:pStyle w:val="CommentText"/>
      </w:pPr>
      <w:r>
        <w:rPr>
          <w:rStyle w:val="CommentReference"/>
        </w:rPr>
        <w:annotationRef/>
      </w:r>
      <w:r>
        <w:t>I wasn’t sure because I didn’t write it down in my note</w:t>
      </w:r>
    </w:p>
    <w:p w14:paraId="08B62008" w14:textId="77777777" w:rsidR="0009101D" w:rsidRDefault="0009101D" w:rsidP="0009101D">
      <w:pPr>
        <w:pStyle w:val="CommentText"/>
      </w:pPr>
    </w:p>
  </w:comment>
  <w:comment w:id="26" w:author="Hoang, Trang" w:date="2020-05-12T17:53:00Z" w:initials="HT">
    <w:p w14:paraId="4DF79957" w14:textId="77777777" w:rsidR="0009101D" w:rsidRDefault="0009101D" w:rsidP="0009101D">
      <w:pPr>
        <w:pStyle w:val="CommentText"/>
      </w:pPr>
      <w:r>
        <w:rPr>
          <w:rStyle w:val="CommentReference"/>
        </w:rPr>
        <w:annotationRef/>
      </w:r>
    </w:p>
  </w:comment>
  <w:comment w:id="23" w:author="Michael Boyer" w:date="2020-05-14T16:54:00Z" w:initials="MB">
    <w:p w14:paraId="142045C6" w14:textId="2B67CEA2" w:rsidR="003008F4" w:rsidRDefault="003008F4">
      <w:pPr>
        <w:pStyle w:val="CommentText"/>
      </w:pPr>
      <w:r>
        <w:rPr>
          <w:rStyle w:val="CommentReference"/>
        </w:rPr>
        <w:annotationRef/>
      </w:r>
      <w:r>
        <w:t>OK.  So you may say these are typical settings we use in our measurements.</w:t>
      </w:r>
    </w:p>
  </w:comment>
  <w:comment w:id="29" w:author="Michael Boyer" w:date="2020-05-14T16:55:00Z" w:initials="MB">
    <w:p w14:paraId="486EDCE1" w14:textId="60F9512F" w:rsidR="003008F4" w:rsidRDefault="003008F4">
      <w:pPr>
        <w:pStyle w:val="CommentText"/>
      </w:pPr>
      <w:r>
        <w:rPr>
          <w:rStyle w:val="CommentReference"/>
        </w:rPr>
        <w:annotationRef/>
      </w:r>
      <w:r>
        <w:t>Importantly, this helps to correct for some scanner hysteresis and drift.</w:t>
      </w:r>
    </w:p>
  </w:comment>
  <w:comment w:id="30" w:author="Michael Boyer" w:date="2020-05-14T17:04:00Z" w:initials="MB">
    <w:p w14:paraId="4389EF81" w14:textId="792F7C46" w:rsidR="00E1703A" w:rsidRDefault="00E1703A">
      <w:pPr>
        <w:pStyle w:val="CommentText"/>
      </w:pPr>
      <w:r>
        <w:rPr>
          <w:rStyle w:val="CommentReference"/>
        </w:rPr>
        <w:annotationRef/>
      </w:r>
      <w:r>
        <w:t>Are there other possibilities for what could happen?</w:t>
      </w:r>
    </w:p>
  </w:comment>
  <w:comment w:id="31" w:author="Michael Boyer" w:date="2020-05-14T17:00:00Z" w:initials="MB">
    <w:p w14:paraId="23D43C08" w14:textId="3C7C3C9C" w:rsidR="00E1703A" w:rsidRDefault="00E1703A">
      <w:pPr>
        <w:pStyle w:val="CommentText"/>
      </w:pPr>
      <w:r>
        <w:rPr>
          <w:rStyle w:val="CommentReference"/>
        </w:rPr>
        <w:annotationRef/>
      </w:r>
      <w:r>
        <w:t>Could you please make a list of those files and include them in this paper? As an appendix would be fine.  It would also be good to have the temperature associated with each of those data sets so perhaps you can put together a table with this information.</w:t>
      </w:r>
    </w:p>
  </w:comment>
  <w:comment w:id="32" w:author="Michael Boyer" w:date="2020-05-11T14:34:00Z" w:initials="MB">
    <w:p w14:paraId="2EC26E8E" w14:textId="77777777" w:rsidR="0009101D" w:rsidRDefault="0009101D" w:rsidP="0009101D">
      <w:pPr>
        <w:pStyle w:val="CommentText"/>
      </w:pPr>
      <w:r>
        <w:rPr>
          <w:rStyle w:val="CommentReference"/>
        </w:rPr>
        <w:annotationRef/>
      </w:r>
      <w:r>
        <w:t>Do you mean the angle is unchanged with temperature or that there is no clear trend?</w:t>
      </w:r>
    </w:p>
  </w:comment>
  <w:comment w:id="33" w:author="Michael Boyer" w:date="2020-05-14T17:06:00Z" w:initials="MB">
    <w:p w14:paraId="2DBF8E5B" w14:textId="7E8DD986" w:rsidR="00E1703A" w:rsidRDefault="00E1703A">
      <w:pPr>
        <w:pStyle w:val="CommentText"/>
      </w:pPr>
      <w:r>
        <w:rPr>
          <w:rStyle w:val="CommentReference"/>
        </w:rPr>
        <w:annotationRef/>
      </w:r>
      <w:r>
        <w:t>What about at 300 K? Do you notice a difference between the CDW and lattice at 300 vs 354 K?</w:t>
      </w:r>
    </w:p>
  </w:comment>
  <w:comment w:id="34" w:author="Michael Boyer" w:date="2020-05-14T17:02:00Z" w:initials="MB">
    <w:p w14:paraId="052E041E" w14:textId="7615F5F7" w:rsidR="00E1703A" w:rsidRDefault="00E1703A">
      <w:pPr>
        <w:pStyle w:val="CommentText"/>
      </w:pPr>
      <w:r>
        <w:rPr>
          <w:rStyle w:val="CommentReference"/>
        </w:rPr>
        <w:annotationRef/>
      </w:r>
      <w:r>
        <w:t>11.8?</w:t>
      </w:r>
    </w:p>
  </w:comment>
  <w:comment w:id="35" w:author="Michael Boyer" w:date="2020-05-14T17:07:00Z" w:initials="MB">
    <w:p w14:paraId="22DEEF47" w14:textId="3225587C" w:rsidR="00E1703A" w:rsidRDefault="00E1703A">
      <w:pPr>
        <w:pStyle w:val="CommentText"/>
      </w:pPr>
      <w:r>
        <w:rPr>
          <w:rStyle w:val="CommentReference"/>
        </w:rPr>
        <w:annotationRef/>
      </w:r>
      <w:r>
        <w:t>Can you clarify that when you refer to domain you are referring to the low-wavevectors?</w:t>
      </w:r>
    </w:p>
    <w:p w14:paraId="5DC06B4E" w14:textId="39E17C82" w:rsidR="00E1703A" w:rsidRDefault="00E1703A">
      <w:pPr>
        <w:pStyle w:val="CommentText"/>
      </w:pPr>
    </w:p>
    <w:p w14:paraId="1A7253A8" w14:textId="2CC9DD61" w:rsidR="00E1703A" w:rsidRDefault="00E1703A">
      <w:pPr>
        <w:pStyle w:val="CommentText"/>
      </w:pPr>
      <w:r>
        <w:t>So Figure 10 is a plot of the angle between low wavevectors and CDW peaks in the FFT?  And, there appears a clear difference in angle between 300 K and 354 K but not between warming/cooling near the transition?</w:t>
      </w:r>
    </w:p>
    <w:p w14:paraId="573E9320" w14:textId="169F1801" w:rsidR="00E1703A" w:rsidRDefault="00E1703A">
      <w:pPr>
        <w:pStyle w:val="CommentText"/>
      </w:pPr>
    </w:p>
    <w:p w14:paraId="7068AEFC" w14:textId="5AC47DF1" w:rsidR="00E1703A" w:rsidRDefault="00E1703A">
      <w:pPr>
        <w:pStyle w:val="CommentText"/>
      </w:pPr>
      <w:r>
        <w:t>If so, I would add this information.</w:t>
      </w:r>
    </w:p>
  </w:comment>
  <w:comment w:id="36" w:author="Michael Boyer" w:date="2020-05-14T17:09:00Z" w:initials="MB">
    <w:p w14:paraId="7C42ED20" w14:textId="64C90C99" w:rsidR="00F26E80" w:rsidRDefault="00F26E80">
      <w:pPr>
        <w:pStyle w:val="CommentText"/>
      </w:pPr>
      <w:r>
        <w:rPr>
          <w:rStyle w:val="CommentReference"/>
        </w:rPr>
        <w:annotationRef/>
      </w:r>
      <w:r>
        <w:t>How does this differ from Figure 10 above?</w:t>
      </w:r>
    </w:p>
    <w:p w14:paraId="0FF53482" w14:textId="4CEC1A6B" w:rsidR="00F26E80" w:rsidRDefault="00F26E80">
      <w:pPr>
        <w:pStyle w:val="CommentText"/>
      </w:pPr>
    </w:p>
    <w:p w14:paraId="18BE67BF" w14:textId="25FC2C76" w:rsidR="00F26E80" w:rsidRDefault="00F26E80">
      <w:pPr>
        <w:pStyle w:val="CommentText"/>
      </w:pPr>
      <w:r>
        <w:t>Are you looking at the angle between the low wavevectors and the lattice here?</w:t>
      </w:r>
    </w:p>
    <w:p w14:paraId="56427A24" w14:textId="4F5497A9" w:rsidR="00F26E80" w:rsidRDefault="00F26E80">
      <w:pPr>
        <w:pStyle w:val="CommentText"/>
      </w:pPr>
    </w:p>
    <w:p w14:paraId="7B4B0D66" w14:textId="6D58A488" w:rsidR="00F26E80" w:rsidRDefault="00F26E80">
      <w:pPr>
        <w:pStyle w:val="CommentText"/>
      </w:pPr>
      <w:r>
        <w:t>And while Figure 10 shows an angular difference between low-wavevectors and CDW peaks at 300 K vs 354 K, there is no difference in the angle between low-wavevectors and lattice peaks?</w:t>
      </w:r>
    </w:p>
    <w:p w14:paraId="7CACD9E2" w14:textId="0E2FA346" w:rsidR="00F26E80" w:rsidRDefault="00F26E80">
      <w:pPr>
        <w:pStyle w:val="CommentText"/>
      </w:pPr>
    </w:p>
    <w:p w14:paraId="549764C2" w14:textId="4C848BC4" w:rsidR="00F26E80" w:rsidRDefault="00F26E80">
      <w:pPr>
        <w:pStyle w:val="CommentText"/>
      </w:pPr>
      <w:r>
        <w:t>So does this imply that the CDW rotates as well?  So Figure 8 if you were to show data at 300 K?</w:t>
      </w:r>
    </w:p>
  </w:comment>
  <w:comment w:id="37" w:author="Michael Boyer" w:date="2020-05-14T17:13:00Z" w:initials="MB">
    <w:p w14:paraId="13F2C109" w14:textId="3A12B5AB" w:rsidR="00F26E80" w:rsidRDefault="00F26E80">
      <w:pPr>
        <w:pStyle w:val="CommentText"/>
      </w:pPr>
      <w:r>
        <w:rPr>
          <w:rStyle w:val="CommentReference"/>
        </w:rPr>
        <w:annotationRef/>
      </w:r>
      <w:r>
        <w:t>Does this include satellite peaks or not?</w:t>
      </w:r>
    </w:p>
  </w:comment>
  <w:comment w:id="38" w:author="Michael Boyer" w:date="2020-05-14T17:13:00Z" w:initials="MB">
    <w:p w14:paraId="7AD0369C" w14:textId="67AD1995" w:rsidR="00F26E80" w:rsidRDefault="00F26E80">
      <w:pPr>
        <w:pStyle w:val="CommentText"/>
      </w:pPr>
      <w:r>
        <w:rPr>
          <w:rStyle w:val="CommentReference"/>
        </w:rPr>
        <w:annotationRef/>
      </w:r>
      <w:r>
        <w:t xml:space="preserve">What do you mean by this?  I think the dark regions show the domain locations roughly, but does not include CDW </w:t>
      </w:r>
      <w:proofErr w:type="spellStart"/>
      <w:r>
        <w:t>periodicies</w:t>
      </w:r>
      <w:proofErr w:type="spellEnd"/>
      <w:r>
        <w:t xml:space="preserve"> within the domains.</w:t>
      </w:r>
    </w:p>
  </w:comment>
  <w:comment w:id="39" w:author="Michael Boyer" w:date="2020-05-14T17:15:00Z" w:initials="MB">
    <w:p w14:paraId="14769269" w14:textId="6A97C5C0" w:rsidR="00F26E80" w:rsidRDefault="00F26E80">
      <w:pPr>
        <w:pStyle w:val="CommentText"/>
      </w:pPr>
      <w:r>
        <w:rPr>
          <w:rStyle w:val="CommentReference"/>
        </w:rPr>
        <w:annotationRef/>
      </w:r>
      <w:r>
        <w:t>Can you be a little clearer here?  Do you mean that there are sudden shifts in the CDW periodicity from one domain to the next?  Is this what you mean by interaction?</w:t>
      </w:r>
    </w:p>
  </w:comment>
  <w:comment w:id="40" w:author="Michael Boyer" w:date="2020-05-14T17:17:00Z" w:initials="MB">
    <w:p w14:paraId="5B8A55D4" w14:textId="0749FDAD" w:rsidR="00F26E80" w:rsidRDefault="00F26E80">
      <w:pPr>
        <w:pStyle w:val="CommentText"/>
      </w:pPr>
      <w:r>
        <w:rPr>
          <w:rStyle w:val="CommentReference"/>
        </w:rPr>
        <w:annotationRef/>
      </w:r>
      <w:r>
        <w:t>Aren’t we only seeing the atomic periodicities here?</w:t>
      </w:r>
    </w:p>
  </w:comment>
  <w:comment w:id="41" w:author="Michael Boyer" w:date="2020-05-14T17:17:00Z" w:initials="MB">
    <w:p w14:paraId="3C958787" w14:textId="47530B36" w:rsidR="00F26E80" w:rsidRDefault="00F26E80">
      <w:pPr>
        <w:pStyle w:val="CommentText"/>
      </w:pPr>
      <w:r>
        <w:rPr>
          <w:rStyle w:val="CommentReference"/>
        </w:rPr>
        <w:annotationRef/>
      </w:r>
      <w:r>
        <w:t>Or, at least that they indicate there is a shift in the CDW pattern from one domain to the next.  Literature has pointed to satellite peaks as an indicator of domaining.  It would be good to reference this (</w:t>
      </w:r>
      <w:proofErr w:type="spellStart"/>
      <w:r>
        <w:t>Thomsom</w:t>
      </w:r>
      <w:proofErr w:type="spellEnd"/>
      <w:r>
        <w:t xml:space="preserve"> paper).</w:t>
      </w:r>
    </w:p>
  </w:comment>
  <w:comment w:id="42" w:author="Michael Boyer" w:date="2020-05-14T17:18:00Z" w:initials="MB">
    <w:p w14:paraId="57E1F673" w14:textId="24B41ECF" w:rsidR="00F26E80" w:rsidRDefault="00F26E80">
      <w:pPr>
        <w:pStyle w:val="CommentText"/>
      </w:pPr>
      <w:r>
        <w:rPr>
          <w:rStyle w:val="CommentReference"/>
        </w:rPr>
        <w:annotationRef/>
      </w:r>
      <w:r>
        <w:t xml:space="preserve">I would say that you are trying to really understand what happens to the CDW as you go from one domain to the next and particularly what happens at the domain walls.  </w:t>
      </w:r>
    </w:p>
  </w:comment>
  <w:comment w:id="43" w:author="Michael Boyer" w:date="2020-05-11T14:41:00Z" w:initials="MB">
    <w:p w14:paraId="74181027" w14:textId="77777777" w:rsidR="0009101D" w:rsidRDefault="0009101D" w:rsidP="0009101D">
      <w:pPr>
        <w:pStyle w:val="CommentText"/>
      </w:pPr>
      <w:r>
        <w:rPr>
          <w:rStyle w:val="CommentReference"/>
        </w:rPr>
        <w:annotationRef/>
      </w:r>
      <w:r>
        <w:t>OK, and please follow up with some thoughts as to what this may mean.  What is happening as you go from one domain to the next?</w:t>
      </w:r>
    </w:p>
  </w:comment>
  <w:comment w:id="44" w:author="Michael Boyer" w:date="2020-05-14T17:19:00Z" w:initials="MB">
    <w:p w14:paraId="0A8FB639" w14:textId="1F5AAEFB" w:rsidR="00491148" w:rsidRDefault="00491148">
      <w:pPr>
        <w:pStyle w:val="CommentText"/>
      </w:pPr>
      <w:r>
        <w:rPr>
          <w:rStyle w:val="CommentReference"/>
        </w:rPr>
        <w:annotationRef/>
      </w:r>
      <w:r>
        <w:t xml:space="preserve">Can you say a little more about the </w:t>
      </w:r>
      <w:proofErr w:type="spellStart"/>
      <w:r>
        <w:t>shifs</w:t>
      </w:r>
      <w:proofErr w:type="spellEnd"/>
      <w:r>
        <w:t>?  For example, the shift is by a single atom.  Can you pick out any patterns?</w:t>
      </w:r>
    </w:p>
  </w:comment>
  <w:comment w:id="45" w:author="Michael Boyer" w:date="2020-05-15T07:39:00Z" w:initials="MB">
    <w:p w14:paraId="34E90C27" w14:textId="487968EA" w:rsidR="00C1772A" w:rsidRDefault="00C1772A">
      <w:pPr>
        <w:pStyle w:val="CommentText"/>
      </w:pPr>
      <w:r>
        <w:rPr>
          <w:rStyle w:val="CommentReference"/>
        </w:rPr>
        <w:annotationRef/>
      </w:r>
      <w:r>
        <w:t>I don’t think you finished your thought.  Not sure I follow.</w:t>
      </w:r>
    </w:p>
  </w:comment>
  <w:comment w:id="46" w:author="Michael Boyer" w:date="2020-05-15T07:40:00Z" w:initials="MB">
    <w:p w14:paraId="74BABBC3" w14:textId="4005ADE5" w:rsidR="00C1772A" w:rsidRDefault="00C1772A">
      <w:pPr>
        <w:pStyle w:val="CommentText"/>
      </w:pPr>
      <w:r>
        <w:rPr>
          <w:rStyle w:val="CommentReference"/>
        </w:rPr>
        <w:annotationRef/>
      </w:r>
      <w:r>
        <w:t>It seems over larger temperature ranges (e.g. 300 K to 354 K) it is.  But you don’t see a clear temperature dependence right around the transition temperature.</w:t>
      </w:r>
    </w:p>
    <w:p w14:paraId="34ECFE30" w14:textId="02E042AB" w:rsidR="00C1772A" w:rsidRDefault="00C1772A">
      <w:pPr>
        <w:pStyle w:val="CommentText"/>
      </w:pPr>
    </w:p>
    <w:p w14:paraId="706A5BAE" w14:textId="6CE8A13B" w:rsidR="00C1772A" w:rsidRDefault="00C1772A">
      <w:pPr>
        <w:pStyle w:val="CommentText"/>
      </w:pPr>
      <w:r>
        <w:t xml:space="preserve">So what do you think this means?  We need more/better data?  Or what else </w:t>
      </w:r>
      <w:proofErr w:type="spellStart"/>
      <w:r>
        <w:t>my</w:t>
      </w:r>
      <w:proofErr w:type="spellEnd"/>
      <w:r>
        <w:t xml:space="preserve"> be physically </w:t>
      </w:r>
      <w:proofErr w:type="spellStart"/>
      <w:r>
        <w:t>happpening</w:t>
      </w:r>
      <w:proofErr w:type="spellEnd"/>
      <w:r>
        <w:t>?</w:t>
      </w:r>
    </w:p>
  </w:comment>
  <w:comment w:id="47" w:author="Michael Boyer" w:date="2020-05-11T14:41:00Z" w:initials="MB">
    <w:p w14:paraId="5A30AED0" w14:textId="77777777" w:rsidR="0009101D" w:rsidRDefault="0009101D" w:rsidP="0009101D">
      <w:pPr>
        <w:pStyle w:val="CommentText"/>
      </w:pPr>
      <w:r>
        <w:rPr>
          <w:rStyle w:val="CommentReference"/>
        </w:rPr>
        <w:annotationRef/>
      </w:r>
      <w:r>
        <w:t>Did you mean to write 11.8?</w:t>
      </w:r>
    </w:p>
  </w:comment>
  <w:comment w:id="48" w:author="Michael Boyer" w:date="2020-05-15T07:41:00Z" w:initials="MB">
    <w:p w14:paraId="6FCB3B2D" w14:textId="77777777" w:rsidR="00C1772A" w:rsidRDefault="00C1772A">
      <w:pPr>
        <w:pStyle w:val="CommentText"/>
      </w:pPr>
      <w:r>
        <w:rPr>
          <w:rStyle w:val="CommentReference"/>
        </w:rPr>
        <w:annotationRef/>
      </w:r>
      <w:r>
        <w:t>Are you saying there is a temperature dependence but you are giving an average value?</w:t>
      </w:r>
    </w:p>
    <w:p w14:paraId="36462486" w14:textId="77777777" w:rsidR="00C1772A" w:rsidRDefault="00C1772A">
      <w:pPr>
        <w:pStyle w:val="CommentText"/>
      </w:pPr>
    </w:p>
    <w:p w14:paraId="337E3D56" w14:textId="4E12F805" w:rsidR="00C1772A" w:rsidRDefault="00C1772A">
      <w:pPr>
        <w:pStyle w:val="CommentText"/>
      </w:pPr>
      <w:r>
        <w:t>Also, in reporting a value, your uncertainty/variation typically has only one significant figure.</w:t>
      </w:r>
    </w:p>
  </w:comment>
  <w:comment w:id="49" w:author="Michael Boyer" w:date="2020-05-15T07:44:00Z" w:initials="MB">
    <w:p w14:paraId="25FCDB75" w14:textId="417CD5C0" w:rsidR="00C1772A" w:rsidRDefault="00C1772A">
      <w:pPr>
        <w:pStyle w:val="CommentText"/>
      </w:pPr>
      <w:r>
        <w:rPr>
          <w:rStyle w:val="CommentReference"/>
        </w:rPr>
        <w:annotationRef/>
      </w:r>
      <w:r>
        <w:t>Wouldn’t seeing the dark regions in the topography show their presence?</w:t>
      </w:r>
    </w:p>
  </w:comment>
  <w:comment w:id="50" w:author="Michael Boyer" w:date="2020-05-15T07:44:00Z" w:initials="MB">
    <w:p w14:paraId="6D210B14" w14:textId="586A2A3B" w:rsidR="00C1772A" w:rsidRDefault="00C1772A">
      <w:pPr>
        <w:pStyle w:val="CommentText"/>
      </w:pPr>
      <w:r>
        <w:rPr>
          <w:rStyle w:val="CommentReference"/>
        </w:rPr>
        <w:annotationRef/>
      </w:r>
      <w:r>
        <w:t>Specifically, you can use your figure 12 to say what is happening atomically from one domain to the next (e.g. shifts of one atom).</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3F45B5E9" w15:done="1"/>
  <w15:commentEx w15:paraId="706079A4" w15:done="1"/>
  <w15:commentEx w15:paraId="25CC9677" w15:done="1"/>
  <w15:commentEx w15:paraId="3C7336FC" w15:done="1"/>
  <w15:commentEx w15:paraId="2B1140A2" w15:done="1"/>
  <w15:commentEx w15:paraId="4FE94D95" w15:done="1"/>
  <w15:commentEx w15:paraId="445238F3" w15:done="1"/>
  <w15:commentEx w15:paraId="215FAABB" w15:done="1"/>
  <w15:commentEx w15:paraId="6E258359" w15:done="1"/>
  <w15:commentEx w15:paraId="7C832B6E" w15:done="0"/>
  <w15:commentEx w15:paraId="302CEF1C" w15:done="1"/>
  <w15:commentEx w15:paraId="19808B6A" w15:done="1"/>
  <w15:commentEx w15:paraId="6A029072" w15:done="0"/>
  <w15:commentEx w15:paraId="4676E225" w15:done="1"/>
  <w15:commentEx w15:paraId="21E5F5E0" w15:done="1"/>
  <w15:commentEx w15:paraId="6EA82D4F" w15:done="1"/>
  <w15:commentEx w15:paraId="08B62008" w15:done="1"/>
  <w15:commentEx w15:paraId="4DF79957" w15:paraIdParent="08B62008" w15:done="1"/>
  <w15:commentEx w15:paraId="142045C6" w15:done="1"/>
  <w15:commentEx w15:paraId="486EDCE1" w15:done="1"/>
  <w15:commentEx w15:paraId="4389EF81" w15:done="1"/>
  <w15:commentEx w15:paraId="23D43C08" w15:done="1"/>
  <w15:commentEx w15:paraId="2EC26E8E" w15:done="1"/>
  <w15:commentEx w15:paraId="2DBF8E5B" w15:done="1"/>
  <w15:commentEx w15:paraId="052E041E" w15:done="1"/>
  <w15:commentEx w15:paraId="7068AEFC" w15:done="1"/>
  <w15:commentEx w15:paraId="549764C2" w15:done="0"/>
  <w15:commentEx w15:paraId="13F2C109" w15:done="1"/>
  <w15:commentEx w15:paraId="7AD0369C" w15:done="1"/>
  <w15:commentEx w15:paraId="14769269" w15:done="1"/>
  <w15:commentEx w15:paraId="5B8A55D4" w15:done="0"/>
  <w15:commentEx w15:paraId="3C958787" w15:done="0"/>
  <w15:commentEx w15:paraId="57E1F673" w15:done="1"/>
  <w15:commentEx w15:paraId="74181027" w15:done="1"/>
  <w15:commentEx w15:paraId="0A8FB639" w15:done="1"/>
  <w15:commentEx w15:paraId="34E90C27" w15:done="1"/>
  <w15:commentEx w15:paraId="706A5BAE" w15:done="1"/>
  <w15:commentEx w15:paraId="5A30AED0" w15:done="1"/>
  <w15:commentEx w15:paraId="337E3D56" w15:done="1"/>
  <w15:commentEx w15:paraId="25FCDB75" w15:done="0"/>
  <w15:commentEx w15:paraId="6D210B14"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3F45B5E9" w16cid:durableId="226401A8"/>
  <w16cid:commentId w16cid:paraId="706079A4" w16cid:durableId="225C57E9"/>
  <w16cid:commentId w16cid:paraId="25CC9677" w16cid:durableId="2268E262"/>
  <w16cid:commentId w16cid:paraId="3C7336FC" w16cid:durableId="226401AA"/>
  <w16cid:commentId w16cid:paraId="2B1140A2" w16cid:durableId="226401AD"/>
  <w16cid:commentId w16cid:paraId="4FE94D95" w16cid:durableId="226401AE"/>
  <w16cid:commentId w16cid:paraId="445238F3" w16cid:durableId="225C57EF"/>
  <w16cid:commentId w16cid:paraId="215FAABB" w16cid:durableId="225C57F1"/>
  <w16cid:commentId w16cid:paraId="6E258359" w16cid:durableId="225C57F2"/>
  <w16cid:commentId w16cid:paraId="7C832B6E" w16cid:durableId="2268E269"/>
  <w16cid:commentId w16cid:paraId="302CEF1C" w16cid:durableId="226401B3"/>
  <w16cid:commentId w16cid:paraId="19808B6A" w16cid:durableId="226401B4"/>
  <w16cid:commentId w16cid:paraId="6A029072" w16cid:durableId="2268E26B"/>
  <w16cid:commentId w16cid:paraId="4676E225" w16cid:durableId="226401B6"/>
  <w16cid:commentId w16cid:paraId="21E5F5E0" w16cid:durableId="226401B7"/>
  <w16cid:commentId w16cid:paraId="6EA82D4F" w16cid:durableId="2268EE15"/>
  <w16cid:commentId w16cid:paraId="08B62008" w16cid:durableId="226560D3"/>
  <w16cid:commentId w16cid:paraId="4DF79957" w16cid:durableId="22656119"/>
  <w16cid:commentId w16cid:paraId="142045C6" w16cid:durableId="2268E271"/>
  <w16cid:commentId w16cid:paraId="486EDCE1" w16cid:durableId="2268E272"/>
  <w16cid:commentId w16cid:paraId="4389EF81" w16cid:durableId="2268E273"/>
  <w16cid:commentId w16cid:paraId="23D43C08" w16cid:durableId="2268E274"/>
  <w16cid:commentId w16cid:paraId="2EC26E8E" w16cid:durableId="226401B9"/>
  <w16cid:commentId w16cid:paraId="2DBF8E5B" w16cid:durableId="2268E276"/>
  <w16cid:commentId w16cid:paraId="052E041E" w16cid:durableId="2268E277"/>
  <w16cid:commentId w16cid:paraId="7068AEFC" w16cid:durableId="2268E278"/>
  <w16cid:commentId w16cid:paraId="549764C2" w16cid:durableId="2268E279"/>
  <w16cid:commentId w16cid:paraId="13F2C109" w16cid:durableId="2268E27A"/>
  <w16cid:commentId w16cid:paraId="7AD0369C" w16cid:durableId="2268E27B"/>
  <w16cid:commentId w16cid:paraId="14769269" w16cid:durableId="2268E27D"/>
  <w16cid:commentId w16cid:paraId="5B8A55D4" w16cid:durableId="2268E27E"/>
  <w16cid:commentId w16cid:paraId="3C958787" w16cid:durableId="2268E27F"/>
  <w16cid:commentId w16cid:paraId="57E1F673" w16cid:durableId="2268E280"/>
  <w16cid:commentId w16cid:paraId="74181027" w16cid:durableId="226401BE"/>
  <w16cid:commentId w16cid:paraId="0A8FB639" w16cid:durableId="2268E282"/>
  <w16cid:commentId w16cid:paraId="34E90C27" w16cid:durableId="2268E283"/>
  <w16cid:commentId w16cid:paraId="706A5BAE" w16cid:durableId="2268E284"/>
  <w16cid:commentId w16cid:paraId="5A30AED0" w16cid:durableId="226401BF"/>
  <w16cid:commentId w16cid:paraId="337E3D56" w16cid:durableId="2268E286"/>
  <w16cid:commentId w16cid:paraId="25FCDB75" w16cid:durableId="2268E288"/>
  <w16cid:commentId w16cid:paraId="6D210B14" w16cid:durableId="2268E28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2A884D7" w14:textId="77777777" w:rsidR="005703AE" w:rsidRDefault="005703AE" w:rsidP="00ED01A8">
      <w:pPr>
        <w:spacing w:line="240" w:lineRule="auto"/>
      </w:pPr>
      <w:r>
        <w:separator/>
      </w:r>
    </w:p>
  </w:endnote>
  <w:endnote w:type="continuationSeparator" w:id="0">
    <w:p w14:paraId="454A5890" w14:textId="77777777" w:rsidR="005703AE" w:rsidRDefault="005703AE" w:rsidP="00ED01A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4000ACFF" w:usb2="00000001"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A00002EF" w:usb1="4000004B"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8319DAE" w14:textId="77777777" w:rsidR="005703AE" w:rsidRDefault="005703AE" w:rsidP="00ED01A8">
      <w:pPr>
        <w:spacing w:line="240" w:lineRule="auto"/>
      </w:pPr>
      <w:r>
        <w:separator/>
      </w:r>
    </w:p>
  </w:footnote>
  <w:footnote w:type="continuationSeparator" w:id="0">
    <w:p w14:paraId="43CAD08C" w14:textId="77777777" w:rsidR="005703AE" w:rsidRDefault="005703AE" w:rsidP="00ED01A8">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AE0E1B"/>
    <w:multiLevelType w:val="hybridMultilevel"/>
    <w:tmpl w:val="0D747F64"/>
    <w:lvl w:ilvl="0" w:tplc="B0043BA2">
      <w:start w:val="1"/>
      <w:numFmt w:val="lowerLetter"/>
      <w:lvlText w:val="%1)"/>
      <w:lvlJc w:val="left"/>
      <w:pPr>
        <w:ind w:left="81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6615A2F"/>
    <w:multiLevelType w:val="multilevel"/>
    <w:tmpl w:val="18BAD942"/>
    <w:lvl w:ilvl="0">
      <w:start w:val="1"/>
      <w:numFmt w:val="decimal"/>
      <w:lvlText w:val="%1."/>
      <w:lvlJc w:val="left"/>
      <w:pPr>
        <w:ind w:left="984" w:hanging="44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E4C2C2D"/>
    <w:multiLevelType w:val="hybridMultilevel"/>
    <w:tmpl w:val="6C1281D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245126E"/>
    <w:multiLevelType w:val="hybridMultilevel"/>
    <w:tmpl w:val="E340B152"/>
    <w:lvl w:ilvl="0" w:tplc="BEF2EC9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419375F"/>
    <w:multiLevelType w:val="hybridMultilevel"/>
    <w:tmpl w:val="97541C3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C895EEF"/>
    <w:multiLevelType w:val="hybridMultilevel"/>
    <w:tmpl w:val="E328F78C"/>
    <w:lvl w:ilvl="0" w:tplc="2DE65FBA">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43C3B95"/>
    <w:multiLevelType w:val="hybridMultilevel"/>
    <w:tmpl w:val="1EE6C8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58A65D4"/>
    <w:multiLevelType w:val="hybridMultilevel"/>
    <w:tmpl w:val="7C66FB2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9E31CC4"/>
    <w:multiLevelType w:val="hybridMultilevel"/>
    <w:tmpl w:val="F3B64E1C"/>
    <w:lvl w:ilvl="0" w:tplc="1EBC9128">
      <w:start w:val="1"/>
      <w:numFmt w:val="upperRoman"/>
      <w:lvlText w:val="%1."/>
      <w:lvlJc w:val="right"/>
      <w:pPr>
        <w:ind w:left="720" w:hanging="360"/>
      </w:pPr>
      <w:rPr>
        <w:b/>
        <w:bCs/>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C4F1B4E"/>
    <w:multiLevelType w:val="multilevel"/>
    <w:tmpl w:val="57A49D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301F48EC"/>
    <w:multiLevelType w:val="hybridMultilevel"/>
    <w:tmpl w:val="B3343FB8"/>
    <w:lvl w:ilvl="0" w:tplc="D1E6E60A">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49737BD"/>
    <w:multiLevelType w:val="hybridMultilevel"/>
    <w:tmpl w:val="61B26A5C"/>
    <w:lvl w:ilvl="0" w:tplc="9F504160">
      <w:start w:val="4"/>
      <w:numFmt w:val="upperRoman"/>
      <w:lvlText w:val="%1)"/>
      <w:lvlJc w:val="left"/>
      <w:pPr>
        <w:ind w:left="1140" w:hanging="72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2" w15:restartNumberingAfterBreak="0">
    <w:nsid w:val="40C75AB4"/>
    <w:multiLevelType w:val="hybridMultilevel"/>
    <w:tmpl w:val="69E845D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9434D86"/>
    <w:multiLevelType w:val="hybridMultilevel"/>
    <w:tmpl w:val="80863CE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9D3765C"/>
    <w:multiLevelType w:val="multilevel"/>
    <w:tmpl w:val="EC02C054"/>
    <w:lvl w:ilvl="0">
      <w:start w:val="1"/>
      <w:numFmt w:val="decimal"/>
      <w:lvlText w:val="%1."/>
      <w:lvlJc w:val="left"/>
      <w:pPr>
        <w:ind w:left="630" w:hanging="360"/>
      </w:pPr>
      <w:rPr>
        <w:u w:val="none"/>
      </w:rPr>
    </w:lvl>
    <w:lvl w:ilvl="1">
      <w:start w:val="1"/>
      <w:numFmt w:val="lowerLetter"/>
      <w:lvlText w:val="%2."/>
      <w:lvlJc w:val="left"/>
      <w:pPr>
        <w:ind w:left="1350" w:hanging="360"/>
      </w:pPr>
      <w:rPr>
        <w:u w:val="none"/>
      </w:rPr>
    </w:lvl>
    <w:lvl w:ilvl="2">
      <w:start w:val="1"/>
      <w:numFmt w:val="lowerRoman"/>
      <w:lvlText w:val="%3."/>
      <w:lvlJc w:val="right"/>
      <w:pPr>
        <w:ind w:left="2070" w:hanging="360"/>
      </w:pPr>
      <w:rPr>
        <w:u w:val="none"/>
      </w:rPr>
    </w:lvl>
    <w:lvl w:ilvl="3">
      <w:start w:val="1"/>
      <w:numFmt w:val="decimal"/>
      <w:lvlText w:val="%4."/>
      <w:lvlJc w:val="left"/>
      <w:pPr>
        <w:ind w:left="2790" w:hanging="360"/>
      </w:pPr>
      <w:rPr>
        <w:u w:val="none"/>
      </w:rPr>
    </w:lvl>
    <w:lvl w:ilvl="4">
      <w:start w:val="1"/>
      <w:numFmt w:val="lowerLetter"/>
      <w:lvlText w:val="%5."/>
      <w:lvlJc w:val="left"/>
      <w:pPr>
        <w:ind w:left="3510" w:hanging="360"/>
      </w:pPr>
      <w:rPr>
        <w:u w:val="none"/>
      </w:rPr>
    </w:lvl>
    <w:lvl w:ilvl="5">
      <w:start w:val="1"/>
      <w:numFmt w:val="lowerRoman"/>
      <w:lvlText w:val="%6."/>
      <w:lvlJc w:val="right"/>
      <w:pPr>
        <w:ind w:left="4230" w:hanging="360"/>
      </w:pPr>
      <w:rPr>
        <w:u w:val="none"/>
      </w:rPr>
    </w:lvl>
    <w:lvl w:ilvl="6">
      <w:start w:val="1"/>
      <w:numFmt w:val="decimal"/>
      <w:lvlText w:val="%7."/>
      <w:lvlJc w:val="left"/>
      <w:pPr>
        <w:ind w:left="4950" w:hanging="360"/>
      </w:pPr>
      <w:rPr>
        <w:u w:val="none"/>
      </w:rPr>
    </w:lvl>
    <w:lvl w:ilvl="7">
      <w:start w:val="1"/>
      <w:numFmt w:val="lowerLetter"/>
      <w:lvlText w:val="%8."/>
      <w:lvlJc w:val="left"/>
      <w:pPr>
        <w:ind w:left="5670" w:hanging="360"/>
      </w:pPr>
      <w:rPr>
        <w:u w:val="none"/>
      </w:rPr>
    </w:lvl>
    <w:lvl w:ilvl="8">
      <w:start w:val="1"/>
      <w:numFmt w:val="lowerRoman"/>
      <w:lvlText w:val="%9."/>
      <w:lvlJc w:val="right"/>
      <w:pPr>
        <w:ind w:left="6390" w:hanging="360"/>
      </w:pPr>
      <w:rPr>
        <w:u w:val="none"/>
      </w:rPr>
    </w:lvl>
  </w:abstractNum>
  <w:abstractNum w:abstractNumId="15" w15:restartNumberingAfterBreak="0">
    <w:nsid w:val="4AE85D57"/>
    <w:multiLevelType w:val="hybridMultilevel"/>
    <w:tmpl w:val="B0DEDFBE"/>
    <w:lvl w:ilvl="0" w:tplc="15E42736">
      <w:start w:val="1"/>
      <w:numFmt w:val="decimal"/>
      <w:lvlText w:val="%1."/>
      <w:lvlJc w:val="left"/>
      <w:pPr>
        <w:ind w:left="63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BB401E4"/>
    <w:multiLevelType w:val="hybridMultilevel"/>
    <w:tmpl w:val="38348F2C"/>
    <w:lvl w:ilvl="0" w:tplc="D64CD61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BEB3797"/>
    <w:multiLevelType w:val="hybridMultilevel"/>
    <w:tmpl w:val="8E3AB90C"/>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EE3318B"/>
    <w:multiLevelType w:val="hybridMultilevel"/>
    <w:tmpl w:val="2110D0B2"/>
    <w:lvl w:ilvl="0" w:tplc="415CB16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B645192"/>
    <w:multiLevelType w:val="hybridMultilevel"/>
    <w:tmpl w:val="9422615E"/>
    <w:lvl w:ilvl="0" w:tplc="125A79F8">
      <w:start w:val="1"/>
      <w:numFmt w:val="lowerLetter"/>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20" w15:restartNumberingAfterBreak="0">
    <w:nsid w:val="67AB4D0F"/>
    <w:multiLevelType w:val="multilevel"/>
    <w:tmpl w:val="0F962B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67F44930"/>
    <w:multiLevelType w:val="hybridMultilevel"/>
    <w:tmpl w:val="E5522FA2"/>
    <w:lvl w:ilvl="0" w:tplc="E5101564">
      <w:start w:val="5"/>
      <w:numFmt w:val="upperRoman"/>
      <w:lvlText w:val="%1)"/>
      <w:lvlJc w:val="left"/>
      <w:pPr>
        <w:ind w:left="1140" w:hanging="72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22" w15:restartNumberingAfterBreak="0">
    <w:nsid w:val="6E0A5420"/>
    <w:multiLevelType w:val="hybridMultilevel"/>
    <w:tmpl w:val="747886C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E822FE9"/>
    <w:multiLevelType w:val="hybridMultilevel"/>
    <w:tmpl w:val="7BA027F2"/>
    <w:lvl w:ilvl="0" w:tplc="35D22144">
      <w:start w:val="1"/>
      <w:numFmt w:val="lowerLetter"/>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24" w15:restartNumberingAfterBreak="0">
    <w:nsid w:val="76810170"/>
    <w:multiLevelType w:val="hybridMultilevel"/>
    <w:tmpl w:val="E1865AB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80E0678"/>
    <w:multiLevelType w:val="hybridMultilevel"/>
    <w:tmpl w:val="2FF4326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8F94318"/>
    <w:multiLevelType w:val="hybridMultilevel"/>
    <w:tmpl w:val="F1B65A88"/>
    <w:lvl w:ilvl="0" w:tplc="04090001">
      <w:start w:val="1"/>
      <w:numFmt w:val="bullet"/>
      <w:lvlText w:val=""/>
      <w:lvlJc w:val="left"/>
      <w:pPr>
        <w:ind w:left="783" w:hanging="360"/>
      </w:pPr>
      <w:rPr>
        <w:rFonts w:ascii="Symbol" w:hAnsi="Symbol" w:hint="default"/>
      </w:rPr>
    </w:lvl>
    <w:lvl w:ilvl="1" w:tplc="04090003" w:tentative="1">
      <w:start w:val="1"/>
      <w:numFmt w:val="bullet"/>
      <w:lvlText w:val="o"/>
      <w:lvlJc w:val="left"/>
      <w:pPr>
        <w:ind w:left="1503" w:hanging="360"/>
      </w:pPr>
      <w:rPr>
        <w:rFonts w:ascii="Courier New" w:hAnsi="Courier New" w:cs="Courier New" w:hint="default"/>
      </w:rPr>
    </w:lvl>
    <w:lvl w:ilvl="2" w:tplc="04090005" w:tentative="1">
      <w:start w:val="1"/>
      <w:numFmt w:val="bullet"/>
      <w:lvlText w:val=""/>
      <w:lvlJc w:val="left"/>
      <w:pPr>
        <w:ind w:left="2223" w:hanging="360"/>
      </w:pPr>
      <w:rPr>
        <w:rFonts w:ascii="Wingdings" w:hAnsi="Wingdings" w:hint="default"/>
      </w:rPr>
    </w:lvl>
    <w:lvl w:ilvl="3" w:tplc="04090001" w:tentative="1">
      <w:start w:val="1"/>
      <w:numFmt w:val="bullet"/>
      <w:lvlText w:val=""/>
      <w:lvlJc w:val="left"/>
      <w:pPr>
        <w:ind w:left="2943" w:hanging="360"/>
      </w:pPr>
      <w:rPr>
        <w:rFonts w:ascii="Symbol" w:hAnsi="Symbol" w:hint="default"/>
      </w:rPr>
    </w:lvl>
    <w:lvl w:ilvl="4" w:tplc="04090003" w:tentative="1">
      <w:start w:val="1"/>
      <w:numFmt w:val="bullet"/>
      <w:lvlText w:val="o"/>
      <w:lvlJc w:val="left"/>
      <w:pPr>
        <w:ind w:left="3663" w:hanging="360"/>
      </w:pPr>
      <w:rPr>
        <w:rFonts w:ascii="Courier New" w:hAnsi="Courier New" w:cs="Courier New" w:hint="default"/>
      </w:rPr>
    </w:lvl>
    <w:lvl w:ilvl="5" w:tplc="04090005" w:tentative="1">
      <w:start w:val="1"/>
      <w:numFmt w:val="bullet"/>
      <w:lvlText w:val=""/>
      <w:lvlJc w:val="left"/>
      <w:pPr>
        <w:ind w:left="4383" w:hanging="360"/>
      </w:pPr>
      <w:rPr>
        <w:rFonts w:ascii="Wingdings" w:hAnsi="Wingdings" w:hint="default"/>
      </w:rPr>
    </w:lvl>
    <w:lvl w:ilvl="6" w:tplc="04090001" w:tentative="1">
      <w:start w:val="1"/>
      <w:numFmt w:val="bullet"/>
      <w:lvlText w:val=""/>
      <w:lvlJc w:val="left"/>
      <w:pPr>
        <w:ind w:left="5103" w:hanging="360"/>
      </w:pPr>
      <w:rPr>
        <w:rFonts w:ascii="Symbol" w:hAnsi="Symbol" w:hint="default"/>
      </w:rPr>
    </w:lvl>
    <w:lvl w:ilvl="7" w:tplc="04090003" w:tentative="1">
      <w:start w:val="1"/>
      <w:numFmt w:val="bullet"/>
      <w:lvlText w:val="o"/>
      <w:lvlJc w:val="left"/>
      <w:pPr>
        <w:ind w:left="5823" w:hanging="360"/>
      </w:pPr>
      <w:rPr>
        <w:rFonts w:ascii="Courier New" w:hAnsi="Courier New" w:cs="Courier New" w:hint="default"/>
      </w:rPr>
    </w:lvl>
    <w:lvl w:ilvl="8" w:tplc="04090005" w:tentative="1">
      <w:start w:val="1"/>
      <w:numFmt w:val="bullet"/>
      <w:lvlText w:val=""/>
      <w:lvlJc w:val="left"/>
      <w:pPr>
        <w:ind w:left="6543" w:hanging="360"/>
      </w:pPr>
      <w:rPr>
        <w:rFonts w:ascii="Wingdings" w:hAnsi="Wingdings" w:hint="default"/>
      </w:rPr>
    </w:lvl>
  </w:abstractNum>
  <w:num w:numId="1">
    <w:abstractNumId w:val="9"/>
  </w:num>
  <w:num w:numId="2">
    <w:abstractNumId w:val="14"/>
  </w:num>
  <w:num w:numId="3">
    <w:abstractNumId w:val="20"/>
  </w:num>
  <w:num w:numId="4">
    <w:abstractNumId w:val="24"/>
  </w:num>
  <w:num w:numId="5">
    <w:abstractNumId w:val="8"/>
  </w:num>
  <w:num w:numId="6">
    <w:abstractNumId w:val="17"/>
  </w:num>
  <w:num w:numId="7">
    <w:abstractNumId w:val="18"/>
  </w:num>
  <w:num w:numId="8">
    <w:abstractNumId w:val="16"/>
  </w:num>
  <w:num w:numId="9">
    <w:abstractNumId w:val="3"/>
  </w:num>
  <w:num w:numId="10">
    <w:abstractNumId w:val="1"/>
  </w:num>
  <w:num w:numId="11">
    <w:abstractNumId w:val="15"/>
  </w:num>
  <w:num w:numId="12">
    <w:abstractNumId w:val="4"/>
  </w:num>
  <w:num w:numId="13">
    <w:abstractNumId w:val="10"/>
  </w:num>
  <w:num w:numId="14">
    <w:abstractNumId w:val="6"/>
  </w:num>
  <w:num w:numId="15">
    <w:abstractNumId w:val="7"/>
  </w:num>
  <w:num w:numId="16">
    <w:abstractNumId w:val="13"/>
  </w:num>
  <w:num w:numId="17">
    <w:abstractNumId w:val="22"/>
  </w:num>
  <w:num w:numId="18">
    <w:abstractNumId w:val="26"/>
  </w:num>
  <w:num w:numId="19">
    <w:abstractNumId w:val="2"/>
  </w:num>
  <w:num w:numId="20">
    <w:abstractNumId w:val="0"/>
  </w:num>
  <w:num w:numId="21">
    <w:abstractNumId w:val="25"/>
  </w:num>
  <w:num w:numId="22">
    <w:abstractNumId w:val="19"/>
  </w:num>
  <w:num w:numId="23">
    <w:abstractNumId w:val="23"/>
  </w:num>
  <w:num w:numId="24">
    <w:abstractNumId w:val="12"/>
  </w:num>
  <w:num w:numId="25">
    <w:abstractNumId w:val="5"/>
  </w:num>
  <w:num w:numId="26">
    <w:abstractNumId w:val="21"/>
  </w:num>
  <w:num w:numId="27">
    <w:abstractNumId w:val="1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Michael Boyer">
    <w15:presenceInfo w15:providerId="AD" w15:userId="S-1-5-21-596969756-985808359-1990678075-771727"/>
  </w15:person>
  <w15:person w15:author="Hoang, Trang">
    <w15:presenceInfo w15:providerId="None" w15:userId="Hoang, Trang"/>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60"/>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D1EF6"/>
    <w:rsid w:val="000275DF"/>
    <w:rsid w:val="00035CB1"/>
    <w:rsid w:val="0009101D"/>
    <w:rsid w:val="000F008D"/>
    <w:rsid w:val="00132B3B"/>
    <w:rsid w:val="00150183"/>
    <w:rsid w:val="00196494"/>
    <w:rsid w:val="002156B6"/>
    <w:rsid w:val="00223279"/>
    <w:rsid w:val="002A4D31"/>
    <w:rsid w:val="002B5C8C"/>
    <w:rsid w:val="002C2CB2"/>
    <w:rsid w:val="002F440C"/>
    <w:rsid w:val="002F5498"/>
    <w:rsid w:val="003008F4"/>
    <w:rsid w:val="00311E7C"/>
    <w:rsid w:val="00393267"/>
    <w:rsid w:val="003B0C65"/>
    <w:rsid w:val="003C380C"/>
    <w:rsid w:val="00491148"/>
    <w:rsid w:val="004B0B3F"/>
    <w:rsid w:val="004C0F73"/>
    <w:rsid w:val="004C51E8"/>
    <w:rsid w:val="004D1EF6"/>
    <w:rsid w:val="00523923"/>
    <w:rsid w:val="005434EB"/>
    <w:rsid w:val="005469FF"/>
    <w:rsid w:val="005703AE"/>
    <w:rsid w:val="005B171B"/>
    <w:rsid w:val="005E6EFD"/>
    <w:rsid w:val="00626869"/>
    <w:rsid w:val="006460D2"/>
    <w:rsid w:val="00652C65"/>
    <w:rsid w:val="006954F9"/>
    <w:rsid w:val="006E2348"/>
    <w:rsid w:val="00731731"/>
    <w:rsid w:val="0077602B"/>
    <w:rsid w:val="007C0EA6"/>
    <w:rsid w:val="007F0C0F"/>
    <w:rsid w:val="00803B69"/>
    <w:rsid w:val="00852670"/>
    <w:rsid w:val="00893EEE"/>
    <w:rsid w:val="00930548"/>
    <w:rsid w:val="00943F02"/>
    <w:rsid w:val="0094502A"/>
    <w:rsid w:val="0095415B"/>
    <w:rsid w:val="00996366"/>
    <w:rsid w:val="009D0AE5"/>
    <w:rsid w:val="009D5D5A"/>
    <w:rsid w:val="009F4E15"/>
    <w:rsid w:val="00A526D9"/>
    <w:rsid w:val="00A80A50"/>
    <w:rsid w:val="00A91994"/>
    <w:rsid w:val="00AC1C16"/>
    <w:rsid w:val="00AC6323"/>
    <w:rsid w:val="00AE0F1C"/>
    <w:rsid w:val="00B81332"/>
    <w:rsid w:val="00BA0483"/>
    <w:rsid w:val="00BB7653"/>
    <w:rsid w:val="00BB7B96"/>
    <w:rsid w:val="00BE0D73"/>
    <w:rsid w:val="00C12B59"/>
    <w:rsid w:val="00C1772A"/>
    <w:rsid w:val="00C54078"/>
    <w:rsid w:val="00C87CB6"/>
    <w:rsid w:val="00C94BFB"/>
    <w:rsid w:val="00CA2210"/>
    <w:rsid w:val="00CB7094"/>
    <w:rsid w:val="00CE7DC9"/>
    <w:rsid w:val="00D36E71"/>
    <w:rsid w:val="00D75E40"/>
    <w:rsid w:val="00DA03A7"/>
    <w:rsid w:val="00DD79D3"/>
    <w:rsid w:val="00E036E2"/>
    <w:rsid w:val="00E1703A"/>
    <w:rsid w:val="00E33841"/>
    <w:rsid w:val="00E525E9"/>
    <w:rsid w:val="00ED01A8"/>
    <w:rsid w:val="00F26E80"/>
    <w:rsid w:val="00F34058"/>
    <w:rsid w:val="00F653FA"/>
    <w:rsid w:val="00F67DAB"/>
    <w:rsid w:val="00F75666"/>
    <w:rsid w:val="00F829CF"/>
    <w:rsid w:val="00F951E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CA07D28"/>
  <w15:docId w15:val="{C6417C9C-B520-4CFB-86C5-B7B062708A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link w:val="Heading2Char"/>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character" w:styleId="CommentReference">
    <w:name w:val="annotation reference"/>
    <w:basedOn w:val="DefaultParagraphFont"/>
    <w:uiPriority w:val="99"/>
    <w:semiHidden/>
    <w:unhideWhenUsed/>
    <w:rsid w:val="00893EEE"/>
    <w:rPr>
      <w:sz w:val="16"/>
      <w:szCs w:val="16"/>
    </w:rPr>
  </w:style>
  <w:style w:type="paragraph" w:styleId="CommentText">
    <w:name w:val="annotation text"/>
    <w:basedOn w:val="Normal"/>
    <w:link w:val="CommentTextChar"/>
    <w:uiPriority w:val="99"/>
    <w:unhideWhenUsed/>
    <w:rsid w:val="00893EEE"/>
    <w:pPr>
      <w:spacing w:line="240" w:lineRule="auto"/>
    </w:pPr>
    <w:rPr>
      <w:sz w:val="20"/>
      <w:szCs w:val="20"/>
    </w:rPr>
  </w:style>
  <w:style w:type="character" w:customStyle="1" w:styleId="CommentTextChar">
    <w:name w:val="Comment Text Char"/>
    <w:basedOn w:val="DefaultParagraphFont"/>
    <w:link w:val="CommentText"/>
    <w:uiPriority w:val="99"/>
    <w:rsid w:val="00893EEE"/>
    <w:rPr>
      <w:sz w:val="20"/>
      <w:szCs w:val="20"/>
    </w:rPr>
  </w:style>
  <w:style w:type="paragraph" w:styleId="CommentSubject">
    <w:name w:val="annotation subject"/>
    <w:basedOn w:val="CommentText"/>
    <w:next w:val="CommentText"/>
    <w:link w:val="CommentSubjectChar"/>
    <w:uiPriority w:val="99"/>
    <w:semiHidden/>
    <w:unhideWhenUsed/>
    <w:rsid w:val="00893EEE"/>
    <w:rPr>
      <w:b/>
      <w:bCs/>
    </w:rPr>
  </w:style>
  <w:style w:type="character" w:customStyle="1" w:styleId="CommentSubjectChar">
    <w:name w:val="Comment Subject Char"/>
    <w:basedOn w:val="CommentTextChar"/>
    <w:link w:val="CommentSubject"/>
    <w:uiPriority w:val="99"/>
    <w:semiHidden/>
    <w:rsid w:val="00893EEE"/>
    <w:rPr>
      <w:b/>
      <w:bCs/>
      <w:sz w:val="20"/>
      <w:szCs w:val="20"/>
    </w:rPr>
  </w:style>
  <w:style w:type="paragraph" w:styleId="BalloonText">
    <w:name w:val="Balloon Text"/>
    <w:basedOn w:val="Normal"/>
    <w:link w:val="BalloonTextChar"/>
    <w:uiPriority w:val="99"/>
    <w:semiHidden/>
    <w:unhideWhenUsed/>
    <w:rsid w:val="00893EEE"/>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93EEE"/>
    <w:rPr>
      <w:rFonts w:ascii="Segoe UI" w:hAnsi="Segoe UI" w:cs="Segoe UI"/>
      <w:sz w:val="18"/>
      <w:szCs w:val="18"/>
    </w:rPr>
  </w:style>
  <w:style w:type="character" w:styleId="PlaceholderText">
    <w:name w:val="Placeholder Text"/>
    <w:basedOn w:val="DefaultParagraphFont"/>
    <w:uiPriority w:val="99"/>
    <w:semiHidden/>
    <w:rsid w:val="00E525E9"/>
    <w:rPr>
      <w:color w:val="808080"/>
    </w:rPr>
  </w:style>
  <w:style w:type="paragraph" w:styleId="ListParagraph">
    <w:name w:val="List Paragraph"/>
    <w:basedOn w:val="Normal"/>
    <w:uiPriority w:val="34"/>
    <w:qFormat/>
    <w:rsid w:val="004C0F73"/>
    <w:pPr>
      <w:ind w:left="720"/>
      <w:contextualSpacing/>
    </w:pPr>
  </w:style>
  <w:style w:type="character" w:styleId="Emphasis">
    <w:name w:val="Emphasis"/>
    <w:basedOn w:val="DefaultParagraphFont"/>
    <w:uiPriority w:val="20"/>
    <w:qFormat/>
    <w:rsid w:val="00852670"/>
    <w:rPr>
      <w:i/>
      <w:iCs/>
    </w:rPr>
  </w:style>
  <w:style w:type="character" w:styleId="SubtleEmphasis">
    <w:name w:val="Subtle Emphasis"/>
    <w:basedOn w:val="DefaultParagraphFont"/>
    <w:uiPriority w:val="19"/>
    <w:qFormat/>
    <w:rsid w:val="00852670"/>
    <w:rPr>
      <w:i/>
      <w:iCs/>
      <w:color w:val="404040" w:themeColor="text1" w:themeTint="BF"/>
    </w:rPr>
  </w:style>
  <w:style w:type="character" w:customStyle="1" w:styleId="Heading2Char">
    <w:name w:val="Heading 2 Char"/>
    <w:basedOn w:val="DefaultParagraphFont"/>
    <w:link w:val="Heading2"/>
    <w:rsid w:val="00996366"/>
    <w:rPr>
      <w:sz w:val="32"/>
      <w:szCs w:val="32"/>
    </w:rPr>
  </w:style>
  <w:style w:type="table" w:styleId="TableGrid">
    <w:name w:val="Table Grid"/>
    <w:basedOn w:val="TableNormal"/>
    <w:uiPriority w:val="39"/>
    <w:rsid w:val="004B0B3F"/>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ED01A8"/>
    <w:pPr>
      <w:tabs>
        <w:tab w:val="center" w:pos="4680"/>
        <w:tab w:val="right" w:pos="9360"/>
      </w:tabs>
      <w:spacing w:line="240" w:lineRule="auto"/>
    </w:pPr>
  </w:style>
  <w:style w:type="character" w:customStyle="1" w:styleId="HeaderChar">
    <w:name w:val="Header Char"/>
    <w:basedOn w:val="DefaultParagraphFont"/>
    <w:link w:val="Header"/>
    <w:uiPriority w:val="99"/>
    <w:rsid w:val="00ED01A8"/>
  </w:style>
  <w:style w:type="paragraph" w:styleId="Footer">
    <w:name w:val="footer"/>
    <w:basedOn w:val="Normal"/>
    <w:link w:val="FooterChar"/>
    <w:uiPriority w:val="99"/>
    <w:unhideWhenUsed/>
    <w:rsid w:val="00ED01A8"/>
    <w:pPr>
      <w:tabs>
        <w:tab w:val="center" w:pos="4680"/>
        <w:tab w:val="right" w:pos="9360"/>
      </w:tabs>
      <w:spacing w:line="240" w:lineRule="auto"/>
    </w:pPr>
  </w:style>
  <w:style w:type="character" w:customStyle="1" w:styleId="FooterChar">
    <w:name w:val="Footer Char"/>
    <w:basedOn w:val="DefaultParagraphFont"/>
    <w:link w:val="Footer"/>
    <w:uiPriority w:val="99"/>
    <w:rsid w:val="00ED01A8"/>
  </w:style>
  <w:style w:type="character" w:styleId="Hyperlink">
    <w:name w:val="Hyperlink"/>
    <w:basedOn w:val="DefaultParagraphFont"/>
    <w:uiPriority w:val="99"/>
    <w:unhideWhenUsed/>
    <w:rsid w:val="00E036E2"/>
    <w:rPr>
      <w:color w:val="0000FF" w:themeColor="hyperlink"/>
      <w:u w:val="single"/>
    </w:rPr>
  </w:style>
  <w:style w:type="character" w:styleId="UnresolvedMention">
    <w:name w:val="Unresolved Mention"/>
    <w:basedOn w:val="DefaultParagraphFont"/>
    <w:uiPriority w:val="99"/>
    <w:semiHidden/>
    <w:unhideWhenUsed/>
    <w:rsid w:val="00E036E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87200540">
      <w:bodyDiv w:val="1"/>
      <w:marLeft w:val="0"/>
      <w:marRight w:val="0"/>
      <w:marTop w:val="0"/>
      <w:marBottom w:val="0"/>
      <w:divBdr>
        <w:top w:val="none" w:sz="0" w:space="0" w:color="auto"/>
        <w:left w:val="none" w:sz="0" w:space="0" w:color="auto"/>
        <w:bottom w:val="none" w:sz="0" w:space="0" w:color="auto"/>
        <w:right w:val="none" w:sz="0" w:space="0" w:color="auto"/>
      </w:divBdr>
    </w:div>
    <w:div w:id="385422076">
      <w:bodyDiv w:val="1"/>
      <w:marLeft w:val="0"/>
      <w:marRight w:val="0"/>
      <w:marTop w:val="0"/>
      <w:marBottom w:val="0"/>
      <w:divBdr>
        <w:top w:val="none" w:sz="0" w:space="0" w:color="auto"/>
        <w:left w:val="none" w:sz="0" w:space="0" w:color="auto"/>
        <w:bottom w:val="none" w:sz="0" w:space="0" w:color="auto"/>
        <w:right w:val="none" w:sz="0" w:space="0" w:color="auto"/>
      </w:divBdr>
    </w:div>
    <w:div w:id="891888118">
      <w:bodyDiv w:val="1"/>
      <w:marLeft w:val="0"/>
      <w:marRight w:val="0"/>
      <w:marTop w:val="0"/>
      <w:marBottom w:val="0"/>
      <w:divBdr>
        <w:top w:val="none" w:sz="0" w:space="0" w:color="auto"/>
        <w:left w:val="none" w:sz="0" w:space="0" w:color="auto"/>
        <w:bottom w:val="none" w:sz="0" w:space="0" w:color="auto"/>
        <w:right w:val="none" w:sz="0" w:space="0" w:color="auto"/>
      </w:divBdr>
    </w:div>
    <w:div w:id="1524399578">
      <w:bodyDiv w:val="1"/>
      <w:marLeft w:val="0"/>
      <w:marRight w:val="0"/>
      <w:marTop w:val="0"/>
      <w:marBottom w:val="0"/>
      <w:divBdr>
        <w:top w:val="none" w:sz="0" w:space="0" w:color="auto"/>
        <w:left w:val="none" w:sz="0" w:space="0" w:color="auto"/>
        <w:bottom w:val="none" w:sz="0" w:space="0" w:color="auto"/>
        <w:right w:val="none" w:sz="0" w:space="0" w:color="auto"/>
      </w:divBdr>
    </w:div>
    <w:div w:id="1631201891">
      <w:bodyDiv w:val="1"/>
      <w:marLeft w:val="0"/>
      <w:marRight w:val="0"/>
      <w:marTop w:val="0"/>
      <w:marBottom w:val="0"/>
      <w:divBdr>
        <w:top w:val="none" w:sz="0" w:space="0" w:color="auto"/>
        <w:left w:val="none" w:sz="0" w:space="0" w:color="auto"/>
        <w:bottom w:val="none" w:sz="0" w:space="0" w:color="auto"/>
        <w:right w:val="none" w:sz="0" w:space="0" w:color="auto"/>
      </w:divBdr>
    </w:div>
    <w:div w:id="194815443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3.jpeg"/><Relationship Id="rId18" Type="http://schemas.openxmlformats.org/officeDocument/2006/relationships/image" Target="media/image8.emf"/><Relationship Id="rId26" Type="http://schemas.openxmlformats.org/officeDocument/2006/relationships/image" Target="media/image16.png"/><Relationship Id="rId39" Type="http://schemas.openxmlformats.org/officeDocument/2006/relationships/image" Target="media/image26.png"/><Relationship Id="rId3" Type="http://schemas.openxmlformats.org/officeDocument/2006/relationships/styles" Target="styles.xml"/><Relationship Id="rId21" Type="http://schemas.openxmlformats.org/officeDocument/2006/relationships/image" Target="media/image11.jpeg"/><Relationship Id="rId34" Type="http://schemas.openxmlformats.org/officeDocument/2006/relationships/chart" Target="charts/chart3.xml"/><Relationship Id="rId42" Type="http://schemas.openxmlformats.org/officeDocument/2006/relationships/image" Target="media/image29.png"/><Relationship Id="rId47" Type="http://schemas.microsoft.com/office/2011/relationships/people" Target="people.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1.png"/><Relationship Id="rId38" Type="http://schemas.openxmlformats.org/officeDocument/2006/relationships/image" Target="media/image25.png"/><Relationship Id="rId46"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jpeg"/><Relationship Id="rId29" Type="http://schemas.openxmlformats.org/officeDocument/2006/relationships/chart" Target="charts/chart2.xml"/><Relationship Id="rId41" Type="http://schemas.openxmlformats.org/officeDocument/2006/relationships/image" Target="media/image2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0.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hyperlink" Target="http://hoffman.physics.harvard.edu/research/STMtechnical.php" TargetMode="Externa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chart" Target="charts/chart1.xml"/><Relationship Id="rId36" Type="http://schemas.openxmlformats.org/officeDocument/2006/relationships/image" Target="media/image23.png"/><Relationship Id="rId10" Type="http://schemas.microsoft.com/office/2016/09/relationships/commentsIds" Target="commentsIds.xml"/><Relationship Id="rId19" Type="http://schemas.openxmlformats.org/officeDocument/2006/relationships/image" Target="media/image9.emf"/><Relationship Id="rId31" Type="http://schemas.openxmlformats.org/officeDocument/2006/relationships/image" Target="media/image19.png"/><Relationship Id="rId44" Type="http://schemas.openxmlformats.org/officeDocument/2006/relationships/image" Target="media/image31.jpe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18.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theme" Target="theme/theme1.xml"/></Relationships>
</file>

<file path=word/charts/_rels/chart1.xml.rels><?xml version="1.0" encoding="UTF-8" standalone="yes"?>
<Relationships xmlns="http://schemas.openxmlformats.org/package/2006/relationships"><Relationship Id="rId1" Type="http://schemas.openxmlformats.org/officeDocument/2006/relationships/oleObject" Target="file:///E:\Directed%20Study%20()\TempVsAngle.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E:\Research\Trang%20Hoang%20_%20Summer_Research_cool%20data%20point\TempVsAngle.xlsx" TargetMode="External"/></Relationships>
</file>

<file path=word/charts/_rels/chart3.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package" Target="../embeddings/Microsoft_Excel_Worksheet.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600"/>
              <a:t>Angle</a:t>
            </a:r>
            <a:r>
              <a:rPr lang="en-US" sz="1600" baseline="0"/>
              <a:t> between CDW and Lattice </a:t>
            </a:r>
            <a:endParaRPr lang="en-US" sz="1600"/>
          </a:p>
        </c:rich>
      </c:tx>
      <c:layout>
        <c:manualLayout>
          <c:xMode val="edge"/>
          <c:yMode val="edge"/>
          <c:x val="0.14833174028874471"/>
          <c:y val="2.5390062577215208E-4"/>
        </c:manualLayout>
      </c:layout>
      <c:overlay val="0"/>
    </c:title>
    <c:autoTitleDeleted val="0"/>
    <c:plotArea>
      <c:layout/>
      <c:scatterChart>
        <c:scatterStyle val="lineMarker"/>
        <c:varyColors val="0"/>
        <c:ser>
          <c:idx val="0"/>
          <c:order val="0"/>
          <c:tx>
            <c:v>Warming</c:v>
          </c:tx>
          <c:spPr>
            <a:ln w="28575">
              <a:noFill/>
            </a:ln>
          </c:spPr>
          <c:trendline>
            <c:trendlineType val="linear"/>
            <c:dispRSqr val="0"/>
            <c:dispEq val="0"/>
          </c:trendline>
          <c:xVal>
            <c:numRef>
              <c:f>Sheet1!$A$3:$A$25</c:f>
              <c:numCache>
                <c:formatCode>General</c:formatCode>
                <c:ptCount val="23"/>
                <c:pt idx="0">
                  <c:v>294.3</c:v>
                </c:pt>
                <c:pt idx="1">
                  <c:v>294.3</c:v>
                </c:pt>
                <c:pt idx="2">
                  <c:v>294.3</c:v>
                </c:pt>
                <c:pt idx="3">
                  <c:v>294.3</c:v>
                </c:pt>
                <c:pt idx="4">
                  <c:v>355.83</c:v>
                </c:pt>
                <c:pt idx="5">
                  <c:v>355.83</c:v>
                </c:pt>
                <c:pt idx="6">
                  <c:v>356.08</c:v>
                </c:pt>
                <c:pt idx="7">
                  <c:v>356.6</c:v>
                </c:pt>
                <c:pt idx="8">
                  <c:v>356.94</c:v>
                </c:pt>
                <c:pt idx="9">
                  <c:v>356.96</c:v>
                </c:pt>
                <c:pt idx="10">
                  <c:v>357.39</c:v>
                </c:pt>
                <c:pt idx="11">
                  <c:v>357.47</c:v>
                </c:pt>
                <c:pt idx="12">
                  <c:v>356.74</c:v>
                </c:pt>
                <c:pt idx="13">
                  <c:v>356.72</c:v>
                </c:pt>
                <c:pt idx="14">
                  <c:v>356.74</c:v>
                </c:pt>
                <c:pt idx="15">
                  <c:v>357.72</c:v>
                </c:pt>
                <c:pt idx="16">
                  <c:v>359.04</c:v>
                </c:pt>
                <c:pt idx="17">
                  <c:v>358.63</c:v>
                </c:pt>
                <c:pt idx="18">
                  <c:v>358.66</c:v>
                </c:pt>
                <c:pt idx="19">
                  <c:v>356.36</c:v>
                </c:pt>
                <c:pt idx="20">
                  <c:v>356.17</c:v>
                </c:pt>
                <c:pt idx="21">
                  <c:v>356.73</c:v>
                </c:pt>
                <c:pt idx="22">
                  <c:v>359.28</c:v>
                </c:pt>
              </c:numCache>
            </c:numRef>
          </c:xVal>
          <c:yVal>
            <c:numRef>
              <c:f>Sheet1!$E$3:$E$25</c:f>
              <c:numCache>
                <c:formatCode>General</c:formatCode>
                <c:ptCount val="23"/>
                <c:pt idx="0">
                  <c:v>13.600000000000001</c:v>
                </c:pt>
                <c:pt idx="1">
                  <c:v>11.966666666666669</c:v>
                </c:pt>
                <c:pt idx="2">
                  <c:v>14.433333333333332</c:v>
                </c:pt>
                <c:pt idx="3">
                  <c:v>11.9</c:v>
                </c:pt>
                <c:pt idx="4">
                  <c:v>10.5</c:v>
                </c:pt>
                <c:pt idx="5">
                  <c:v>10.766666666666666</c:v>
                </c:pt>
                <c:pt idx="6">
                  <c:v>10.700000000000001</c:v>
                </c:pt>
                <c:pt idx="7">
                  <c:v>11.5</c:v>
                </c:pt>
                <c:pt idx="8">
                  <c:v>11.833333333333329</c:v>
                </c:pt>
                <c:pt idx="9">
                  <c:v>12.2</c:v>
                </c:pt>
                <c:pt idx="10">
                  <c:v>11.25</c:v>
                </c:pt>
                <c:pt idx="11">
                  <c:v>12.5</c:v>
                </c:pt>
                <c:pt idx="12">
                  <c:v>11.433333333333332</c:v>
                </c:pt>
                <c:pt idx="13">
                  <c:v>10.766666666666666</c:v>
                </c:pt>
                <c:pt idx="14">
                  <c:v>9.8000000000000007</c:v>
                </c:pt>
                <c:pt idx="15">
                  <c:v>10.5</c:v>
                </c:pt>
                <c:pt idx="16">
                  <c:v>11.233333333333334</c:v>
                </c:pt>
                <c:pt idx="17">
                  <c:v>12.1</c:v>
                </c:pt>
                <c:pt idx="18">
                  <c:v>11.600000000000001</c:v>
                </c:pt>
                <c:pt idx="19">
                  <c:v>13.2</c:v>
                </c:pt>
                <c:pt idx="20">
                  <c:v>12.799999999999999</c:v>
                </c:pt>
                <c:pt idx="21">
                  <c:v>11.25</c:v>
                </c:pt>
                <c:pt idx="22">
                  <c:v>10.4</c:v>
                </c:pt>
              </c:numCache>
            </c:numRef>
          </c:yVal>
          <c:smooth val="0"/>
          <c:extLst>
            <c:ext xmlns:c16="http://schemas.microsoft.com/office/drawing/2014/chart" uri="{C3380CC4-5D6E-409C-BE32-E72D297353CC}">
              <c16:uniqueId val="{00000001-ECE5-46EF-94D6-47918B7C12EE}"/>
            </c:ext>
          </c:extLst>
        </c:ser>
        <c:ser>
          <c:idx val="1"/>
          <c:order val="1"/>
          <c:tx>
            <c:v>Cooling</c:v>
          </c:tx>
          <c:spPr>
            <a:ln w="28575">
              <a:noFill/>
            </a:ln>
          </c:spPr>
          <c:trendline>
            <c:trendlineType val="linear"/>
            <c:dispRSqr val="0"/>
            <c:dispEq val="0"/>
          </c:trendline>
          <c:xVal>
            <c:numRef>
              <c:f>Sheet1!$H$6:$H$10</c:f>
              <c:numCache>
                <c:formatCode>General</c:formatCode>
                <c:ptCount val="5"/>
                <c:pt idx="0">
                  <c:v>354.8</c:v>
                </c:pt>
                <c:pt idx="1">
                  <c:v>354.14</c:v>
                </c:pt>
                <c:pt idx="2">
                  <c:v>354.22</c:v>
                </c:pt>
                <c:pt idx="3">
                  <c:v>356.16</c:v>
                </c:pt>
                <c:pt idx="4">
                  <c:v>356.11</c:v>
                </c:pt>
              </c:numCache>
            </c:numRef>
          </c:xVal>
          <c:yVal>
            <c:numRef>
              <c:f>Sheet1!$L$6:$L$10</c:f>
              <c:numCache>
                <c:formatCode>General</c:formatCode>
                <c:ptCount val="5"/>
                <c:pt idx="0">
                  <c:v>12.5</c:v>
                </c:pt>
                <c:pt idx="1">
                  <c:v>12.333333333333337</c:v>
                </c:pt>
                <c:pt idx="2">
                  <c:v>11.7</c:v>
                </c:pt>
                <c:pt idx="3">
                  <c:v>9.1</c:v>
                </c:pt>
                <c:pt idx="4">
                  <c:v>10.9</c:v>
                </c:pt>
              </c:numCache>
            </c:numRef>
          </c:yVal>
          <c:smooth val="0"/>
          <c:extLst>
            <c:ext xmlns:c16="http://schemas.microsoft.com/office/drawing/2014/chart" uri="{C3380CC4-5D6E-409C-BE32-E72D297353CC}">
              <c16:uniqueId val="{00000003-ECE5-46EF-94D6-47918B7C12EE}"/>
            </c:ext>
          </c:extLst>
        </c:ser>
        <c:dLbls>
          <c:showLegendKey val="0"/>
          <c:showVal val="0"/>
          <c:showCatName val="0"/>
          <c:showSerName val="0"/>
          <c:showPercent val="0"/>
          <c:showBubbleSize val="0"/>
        </c:dLbls>
        <c:axId val="62194816"/>
        <c:axId val="62196352"/>
      </c:scatterChart>
      <c:valAx>
        <c:axId val="62194816"/>
        <c:scaling>
          <c:orientation val="minMax"/>
          <c:min val="280"/>
        </c:scaling>
        <c:delete val="0"/>
        <c:axPos val="b"/>
        <c:title>
          <c:tx>
            <c:rich>
              <a:bodyPr/>
              <a:lstStyle/>
              <a:p>
                <a:pPr>
                  <a:defRPr/>
                </a:pPr>
                <a:r>
                  <a:rPr lang="en-US"/>
                  <a:t>Temperature</a:t>
                </a:r>
                <a:r>
                  <a:rPr lang="en-US" baseline="0"/>
                  <a:t> (K)</a:t>
                </a:r>
                <a:endParaRPr lang="en-US"/>
              </a:p>
            </c:rich>
          </c:tx>
          <c:overlay val="0"/>
        </c:title>
        <c:numFmt formatCode="General" sourceLinked="1"/>
        <c:majorTickMark val="out"/>
        <c:minorTickMark val="none"/>
        <c:tickLblPos val="nextTo"/>
        <c:crossAx val="62196352"/>
        <c:crosses val="autoZero"/>
        <c:crossBetween val="midCat"/>
      </c:valAx>
      <c:valAx>
        <c:axId val="62196352"/>
        <c:scaling>
          <c:orientation val="minMax"/>
        </c:scaling>
        <c:delete val="0"/>
        <c:axPos val="l"/>
        <c:majorGridlines/>
        <c:title>
          <c:tx>
            <c:rich>
              <a:bodyPr rot="-5400000" vert="horz"/>
              <a:lstStyle/>
              <a:p>
                <a:pPr>
                  <a:defRPr/>
                </a:pPr>
                <a:r>
                  <a:rPr lang="en-US"/>
                  <a:t>Angle</a:t>
                </a:r>
                <a:r>
                  <a:rPr lang="en-US" baseline="0"/>
                  <a:t> </a:t>
                </a:r>
              </a:p>
            </c:rich>
          </c:tx>
          <c:overlay val="0"/>
        </c:title>
        <c:numFmt formatCode="General" sourceLinked="1"/>
        <c:majorTickMark val="out"/>
        <c:minorTickMark val="none"/>
        <c:tickLblPos val="nextTo"/>
        <c:crossAx val="62194816"/>
        <c:crosses val="autoZero"/>
        <c:crossBetween val="midCat"/>
      </c:valAx>
    </c:plotArea>
    <c:legend>
      <c:legendPos val="r"/>
      <c:overlay val="0"/>
    </c:legend>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600"/>
              <a:t>Angle</a:t>
            </a:r>
            <a:r>
              <a:rPr lang="en-US" sz="1600" baseline="0"/>
              <a:t> between CDW and Lattice </a:t>
            </a:r>
            <a:endParaRPr lang="en-US" sz="1600"/>
          </a:p>
        </c:rich>
      </c:tx>
      <c:layout>
        <c:manualLayout>
          <c:xMode val="edge"/>
          <c:yMode val="edge"/>
          <c:x val="9.6694444444444444E-2"/>
          <c:y val="2.7777777777777776E-2"/>
        </c:manualLayout>
      </c:layout>
      <c:overlay val="0"/>
    </c:title>
    <c:autoTitleDeleted val="0"/>
    <c:plotArea>
      <c:layout/>
      <c:scatterChart>
        <c:scatterStyle val="lineMarker"/>
        <c:varyColors val="0"/>
        <c:ser>
          <c:idx val="0"/>
          <c:order val="0"/>
          <c:tx>
            <c:v>Warming</c:v>
          </c:tx>
          <c:spPr>
            <a:ln w="28575">
              <a:noFill/>
            </a:ln>
          </c:spPr>
          <c:trendline>
            <c:trendlineType val="linear"/>
            <c:dispRSqr val="1"/>
            <c:dispEq val="1"/>
            <c:trendlineLbl>
              <c:layout>
                <c:manualLayout>
                  <c:x val="0.37504874390241372"/>
                  <c:y val="-0.11789415661247939"/>
                </c:manualLayout>
              </c:layout>
              <c:tx>
                <c:rich>
                  <a:bodyPr/>
                  <a:lstStyle/>
                  <a:p>
                    <a:pPr>
                      <a:defRPr/>
                    </a:pPr>
                    <a:r>
                      <a:rPr lang="en-US" baseline="0"/>
                      <a:t>1. y = -0.7943x + 294.55
R² = 0.1048</a:t>
                    </a:r>
                    <a:endParaRPr lang="en-US"/>
                  </a:p>
                </c:rich>
              </c:tx>
              <c:numFmt formatCode="General" sourceLinked="0"/>
            </c:trendlineLbl>
          </c:trendline>
          <c:xVal>
            <c:numRef>
              <c:f>Sheet1!$A$7:$A$25</c:f>
              <c:numCache>
                <c:formatCode>General</c:formatCode>
                <c:ptCount val="19"/>
                <c:pt idx="0">
                  <c:v>355.83</c:v>
                </c:pt>
                <c:pt idx="1">
                  <c:v>355.83</c:v>
                </c:pt>
                <c:pt idx="2">
                  <c:v>356.08</c:v>
                </c:pt>
                <c:pt idx="3">
                  <c:v>356.6</c:v>
                </c:pt>
                <c:pt idx="4">
                  <c:v>356.94</c:v>
                </c:pt>
                <c:pt idx="5">
                  <c:v>356.96</c:v>
                </c:pt>
                <c:pt idx="6">
                  <c:v>357.39</c:v>
                </c:pt>
                <c:pt idx="7">
                  <c:v>357.47</c:v>
                </c:pt>
                <c:pt idx="8">
                  <c:v>356.74</c:v>
                </c:pt>
                <c:pt idx="9">
                  <c:v>356.72</c:v>
                </c:pt>
                <c:pt idx="10">
                  <c:v>356.74</c:v>
                </c:pt>
                <c:pt idx="11">
                  <c:v>357.72</c:v>
                </c:pt>
                <c:pt idx="12">
                  <c:v>359.04</c:v>
                </c:pt>
                <c:pt idx="13">
                  <c:v>358.63</c:v>
                </c:pt>
                <c:pt idx="14">
                  <c:v>358.66</c:v>
                </c:pt>
                <c:pt idx="15">
                  <c:v>356.36</c:v>
                </c:pt>
                <c:pt idx="16">
                  <c:v>356.17</c:v>
                </c:pt>
                <c:pt idx="17">
                  <c:v>356.73</c:v>
                </c:pt>
                <c:pt idx="18">
                  <c:v>359.28</c:v>
                </c:pt>
              </c:numCache>
            </c:numRef>
          </c:xVal>
          <c:yVal>
            <c:numRef>
              <c:f>Sheet1!$E$7:$E$25</c:f>
              <c:numCache>
                <c:formatCode>General</c:formatCode>
                <c:ptCount val="19"/>
                <c:pt idx="0">
                  <c:v>10.5</c:v>
                </c:pt>
                <c:pt idx="1">
                  <c:v>10.766666666666666</c:v>
                </c:pt>
                <c:pt idx="2">
                  <c:v>10.700000000000001</c:v>
                </c:pt>
                <c:pt idx="3">
                  <c:v>11.5</c:v>
                </c:pt>
                <c:pt idx="4">
                  <c:v>11.833333333333329</c:v>
                </c:pt>
                <c:pt idx="5">
                  <c:v>12.2</c:v>
                </c:pt>
                <c:pt idx="6">
                  <c:v>11.25</c:v>
                </c:pt>
                <c:pt idx="7">
                  <c:v>12.5</c:v>
                </c:pt>
                <c:pt idx="8">
                  <c:v>11.433333333333332</c:v>
                </c:pt>
                <c:pt idx="9">
                  <c:v>10.766666666666666</c:v>
                </c:pt>
                <c:pt idx="10">
                  <c:v>9.8000000000000007</c:v>
                </c:pt>
                <c:pt idx="11">
                  <c:v>10.5</c:v>
                </c:pt>
                <c:pt idx="12">
                  <c:v>11.233333333333334</c:v>
                </c:pt>
                <c:pt idx="13">
                  <c:v>12.1</c:v>
                </c:pt>
                <c:pt idx="14">
                  <c:v>11.600000000000001</c:v>
                </c:pt>
                <c:pt idx="15">
                  <c:v>13.2</c:v>
                </c:pt>
                <c:pt idx="16">
                  <c:v>12.799999999999999</c:v>
                </c:pt>
                <c:pt idx="17">
                  <c:v>11.25</c:v>
                </c:pt>
                <c:pt idx="18">
                  <c:v>10.4</c:v>
                </c:pt>
              </c:numCache>
            </c:numRef>
          </c:yVal>
          <c:smooth val="0"/>
          <c:extLst>
            <c:ext xmlns:c16="http://schemas.microsoft.com/office/drawing/2014/chart" uri="{C3380CC4-5D6E-409C-BE32-E72D297353CC}">
              <c16:uniqueId val="{00000001-BF45-4501-82F8-8CDCFAB8782A}"/>
            </c:ext>
          </c:extLst>
        </c:ser>
        <c:ser>
          <c:idx val="1"/>
          <c:order val="1"/>
          <c:tx>
            <c:v>Cooling</c:v>
          </c:tx>
          <c:spPr>
            <a:ln w="28575">
              <a:noFill/>
            </a:ln>
          </c:spPr>
          <c:trendline>
            <c:trendlineType val="linear"/>
            <c:dispRSqr val="1"/>
            <c:dispEq val="1"/>
            <c:trendlineLbl>
              <c:layout>
                <c:manualLayout>
                  <c:x val="0.61503513805725807"/>
                  <c:y val="-7.1463828685202166E-2"/>
                </c:manualLayout>
              </c:layout>
              <c:tx>
                <c:rich>
                  <a:bodyPr/>
                  <a:lstStyle/>
                  <a:p>
                    <a:pPr>
                      <a:defRPr/>
                    </a:pPr>
                    <a:r>
                      <a:rPr lang="en-US" baseline="0"/>
                      <a:t>2. y = -1.13x + 412.56
R² = 0.6543</a:t>
                    </a:r>
                    <a:endParaRPr lang="en-US"/>
                  </a:p>
                </c:rich>
              </c:tx>
              <c:numFmt formatCode="General" sourceLinked="0"/>
            </c:trendlineLbl>
          </c:trendline>
          <c:xVal>
            <c:numRef>
              <c:f>Sheet1!$H$6:$H$10</c:f>
              <c:numCache>
                <c:formatCode>General</c:formatCode>
                <c:ptCount val="5"/>
                <c:pt idx="0">
                  <c:v>354.8</c:v>
                </c:pt>
                <c:pt idx="1">
                  <c:v>354.14</c:v>
                </c:pt>
                <c:pt idx="2">
                  <c:v>354.22</c:v>
                </c:pt>
                <c:pt idx="3">
                  <c:v>356.16</c:v>
                </c:pt>
                <c:pt idx="4">
                  <c:v>356.11</c:v>
                </c:pt>
              </c:numCache>
            </c:numRef>
          </c:xVal>
          <c:yVal>
            <c:numRef>
              <c:f>Sheet1!$L$6:$L$10</c:f>
              <c:numCache>
                <c:formatCode>General</c:formatCode>
                <c:ptCount val="5"/>
                <c:pt idx="0">
                  <c:v>12.5</c:v>
                </c:pt>
                <c:pt idx="1">
                  <c:v>12.333333333333337</c:v>
                </c:pt>
                <c:pt idx="2">
                  <c:v>11.7</c:v>
                </c:pt>
                <c:pt idx="3">
                  <c:v>9.1</c:v>
                </c:pt>
                <c:pt idx="4">
                  <c:v>10.9</c:v>
                </c:pt>
              </c:numCache>
            </c:numRef>
          </c:yVal>
          <c:smooth val="0"/>
          <c:extLst>
            <c:ext xmlns:c16="http://schemas.microsoft.com/office/drawing/2014/chart" uri="{C3380CC4-5D6E-409C-BE32-E72D297353CC}">
              <c16:uniqueId val="{00000003-BF45-4501-82F8-8CDCFAB8782A}"/>
            </c:ext>
          </c:extLst>
        </c:ser>
        <c:dLbls>
          <c:showLegendKey val="0"/>
          <c:showVal val="0"/>
          <c:showCatName val="0"/>
          <c:showSerName val="0"/>
          <c:showPercent val="0"/>
          <c:showBubbleSize val="0"/>
        </c:dLbls>
        <c:axId val="62194816"/>
        <c:axId val="62196352"/>
      </c:scatterChart>
      <c:valAx>
        <c:axId val="62194816"/>
        <c:scaling>
          <c:orientation val="minMax"/>
        </c:scaling>
        <c:delete val="0"/>
        <c:axPos val="b"/>
        <c:title>
          <c:tx>
            <c:rich>
              <a:bodyPr/>
              <a:lstStyle/>
              <a:p>
                <a:pPr>
                  <a:defRPr/>
                </a:pPr>
                <a:r>
                  <a:rPr lang="en-US"/>
                  <a:t>Temperature</a:t>
                </a:r>
                <a:r>
                  <a:rPr lang="en-US" baseline="0"/>
                  <a:t> (K)</a:t>
                </a:r>
                <a:endParaRPr lang="en-US"/>
              </a:p>
            </c:rich>
          </c:tx>
          <c:overlay val="0"/>
        </c:title>
        <c:numFmt formatCode="General" sourceLinked="1"/>
        <c:majorTickMark val="out"/>
        <c:minorTickMark val="none"/>
        <c:tickLblPos val="nextTo"/>
        <c:crossAx val="62196352"/>
        <c:crosses val="autoZero"/>
        <c:crossBetween val="midCat"/>
      </c:valAx>
      <c:valAx>
        <c:axId val="62196352"/>
        <c:scaling>
          <c:orientation val="minMax"/>
        </c:scaling>
        <c:delete val="0"/>
        <c:axPos val="l"/>
        <c:majorGridlines/>
        <c:title>
          <c:tx>
            <c:rich>
              <a:bodyPr rot="-5400000" vert="horz"/>
              <a:lstStyle/>
              <a:p>
                <a:pPr>
                  <a:defRPr/>
                </a:pPr>
                <a:r>
                  <a:rPr lang="en-US"/>
                  <a:t>Angle</a:t>
                </a:r>
                <a:r>
                  <a:rPr lang="en-US" baseline="0"/>
                  <a:t> </a:t>
                </a:r>
              </a:p>
            </c:rich>
          </c:tx>
          <c:overlay val="0"/>
        </c:title>
        <c:numFmt formatCode="General" sourceLinked="1"/>
        <c:majorTickMark val="out"/>
        <c:minorTickMark val="none"/>
        <c:tickLblPos val="nextTo"/>
        <c:crossAx val="62194816"/>
        <c:crosses val="autoZero"/>
        <c:crossBetween val="midCat"/>
      </c:valAx>
    </c:plotArea>
    <c:legend>
      <c:legendPos val="r"/>
      <c:overlay val="0"/>
    </c:legend>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600" b="1"/>
              <a:t>Angle</a:t>
            </a:r>
            <a:r>
              <a:rPr lang="en-US" sz="1600" b="1" baseline="0"/>
              <a:t> between CDW and Low-Wavevector </a:t>
            </a:r>
            <a:endParaRPr lang="en-US" sz="1600" b="1"/>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v>Warming</c:v>
          </c:tx>
          <c:spPr>
            <a:ln w="19050" cap="rnd">
              <a:noFill/>
              <a:round/>
            </a:ln>
            <a:effectLst/>
          </c:spPr>
          <c:marker>
            <c:symbol val="circle"/>
            <c:size val="5"/>
            <c:spPr>
              <a:solidFill>
                <a:schemeClr val="accent1"/>
              </a:solidFill>
              <a:ln w="9525">
                <a:solidFill>
                  <a:schemeClr val="accent1"/>
                </a:solidFill>
              </a:ln>
              <a:effectLst/>
            </c:spPr>
          </c:marker>
          <c:xVal>
            <c:numRef>
              <c:f>Sheet1!$A$3:$A$23</c:f>
              <c:numCache>
                <c:formatCode>General</c:formatCode>
                <c:ptCount val="21"/>
                <c:pt idx="0">
                  <c:v>294.3</c:v>
                </c:pt>
                <c:pt idx="1">
                  <c:v>294.3</c:v>
                </c:pt>
                <c:pt idx="2">
                  <c:v>294.3</c:v>
                </c:pt>
                <c:pt idx="3">
                  <c:v>294.3</c:v>
                </c:pt>
                <c:pt idx="4">
                  <c:v>294.3</c:v>
                </c:pt>
                <c:pt idx="5">
                  <c:v>294.3</c:v>
                </c:pt>
                <c:pt idx="6">
                  <c:v>294.3</c:v>
                </c:pt>
                <c:pt idx="7">
                  <c:v>294.3</c:v>
                </c:pt>
                <c:pt idx="8">
                  <c:v>294.3</c:v>
                </c:pt>
                <c:pt idx="9">
                  <c:v>294.3</c:v>
                </c:pt>
                <c:pt idx="10">
                  <c:v>294.3</c:v>
                </c:pt>
                <c:pt idx="11">
                  <c:v>294.3</c:v>
                </c:pt>
                <c:pt idx="12">
                  <c:v>356.13</c:v>
                </c:pt>
                <c:pt idx="13">
                  <c:v>356.12</c:v>
                </c:pt>
                <c:pt idx="14">
                  <c:v>356.1</c:v>
                </c:pt>
                <c:pt idx="15">
                  <c:v>356.18</c:v>
                </c:pt>
                <c:pt idx="16">
                  <c:v>356.11</c:v>
                </c:pt>
                <c:pt idx="17">
                  <c:v>356.49</c:v>
                </c:pt>
                <c:pt idx="18">
                  <c:v>356.51</c:v>
                </c:pt>
                <c:pt idx="19">
                  <c:v>357.35</c:v>
                </c:pt>
                <c:pt idx="20">
                  <c:v>358.19</c:v>
                </c:pt>
              </c:numCache>
            </c:numRef>
          </c:xVal>
          <c:yVal>
            <c:numRef>
              <c:f>Sheet1!$E$3:$E$23</c:f>
              <c:numCache>
                <c:formatCode>General</c:formatCode>
                <c:ptCount val="21"/>
                <c:pt idx="0">
                  <c:v>3.2</c:v>
                </c:pt>
                <c:pt idx="1">
                  <c:v>7.5</c:v>
                </c:pt>
                <c:pt idx="2">
                  <c:v>8.2999999999999989</c:v>
                </c:pt>
                <c:pt idx="3">
                  <c:v>3.7</c:v>
                </c:pt>
                <c:pt idx="4">
                  <c:v>5.0999999999999996</c:v>
                </c:pt>
                <c:pt idx="5">
                  <c:v>7.166666666666667</c:v>
                </c:pt>
                <c:pt idx="6">
                  <c:v>8.3333333333333339</c:v>
                </c:pt>
                <c:pt idx="7">
                  <c:v>6.666666666666667</c:v>
                </c:pt>
                <c:pt idx="8">
                  <c:v>6.5666666666666664</c:v>
                </c:pt>
                <c:pt idx="9">
                  <c:v>6.2666666666666666</c:v>
                </c:pt>
                <c:pt idx="10">
                  <c:v>6.5</c:v>
                </c:pt>
                <c:pt idx="11">
                  <c:v>4.3450000000000006</c:v>
                </c:pt>
                <c:pt idx="12">
                  <c:v>18.633333333333336</c:v>
                </c:pt>
                <c:pt idx="13">
                  <c:v>16.133333333333333</c:v>
                </c:pt>
                <c:pt idx="14">
                  <c:v>20.5</c:v>
                </c:pt>
                <c:pt idx="15">
                  <c:v>17.033333333333335</c:v>
                </c:pt>
                <c:pt idx="16">
                  <c:v>18.633333333333333</c:v>
                </c:pt>
                <c:pt idx="17">
                  <c:v>18.433333333333334</c:v>
                </c:pt>
                <c:pt idx="18">
                  <c:v>18</c:v>
                </c:pt>
                <c:pt idx="19">
                  <c:v>22.099999999999998</c:v>
                </c:pt>
                <c:pt idx="20">
                  <c:v>15.566666666666668</c:v>
                </c:pt>
              </c:numCache>
            </c:numRef>
          </c:yVal>
          <c:smooth val="0"/>
          <c:extLst>
            <c:ext xmlns:c16="http://schemas.microsoft.com/office/drawing/2014/chart" uri="{C3380CC4-5D6E-409C-BE32-E72D297353CC}">
              <c16:uniqueId val="{00000000-3998-435B-ABAE-1247E038B607}"/>
            </c:ext>
          </c:extLst>
        </c:ser>
        <c:ser>
          <c:idx val="1"/>
          <c:order val="1"/>
          <c:tx>
            <c:v>Cooling</c:v>
          </c:tx>
          <c:spPr>
            <a:ln w="25400" cap="rnd">
              <a:noFill/>
              <a:round/>
            </a:ln>
            <a:effectLst/>
          </c:spPr>
          <c:marker>
            <c:symbol val="circle"/>
            <c:size val="5"/>
            <c:spPr>
              <a:solidFill>
                <a:schemeClr val="accent2"/>
              </a:solidFill>
              <a:ln w="9525">
                <a:solidFill>
                  <a:schemeClr val="accent2"/>
                </a:solidFill>
              </a:ln>
              <a:effectLst/>
            </c:spPr>
          </c:marker>
          <c:xVal>
            <c:numRef>
              <c:f>Sheet1!$L$3:$L$6</c:f>
              <c:numCache>
                <c:formatCode>General</c:formatCode>
                <c:ptCount val="4"/>
                <c:pt idx="0">
                  <c:v>358.73</c:v>
                </c:pt>
                <c:pt idx="1">
                  <c:v>358.66</c:v>
                </c:pt>
                <c:pt idx="2">
                  <c:v>356.1</c:v>
                </c:pt>
                <c:pt idx="3">
                  <c:v>356.02</c:v>
                </c:pt>
              </c:numCache>
            </c:numRef>
          </c:xVal>
          <c:yVal>
            <c:numRef>
              <c:f>Sheet1!$P$3:$P$6</c:f>
              <c:numCache>
                <c:formatCode>General</c:formatCode>
                <c:ptCount val="4"/>
                <c:pt idx="0">
                  <c:v>10.199999999999999</c:v>
                </c:pt>
                <c:pt idx="1">
                  <c:v>9.75</c:v>
                </c:pt>
                <c:pt idx="2">
                  <c:v>15.5</c:v>
                </c:pt>
                <c:pt idx="3">
                  <c:v>16.600000000000001</c:v>
                </c:pt>
              </c:numCache>
            </c:numRef>
          </c:yVal>
          <c:smooth val="0"/>
          <c:extLst>
            <c:ext xmlns:c16="http://schemas.microsoft.com/office/drawing/2014/chart" uri="{C3380CC4-5D6E-409C-BE32-E72D297353CC}">
              <c16:uniqueId val="{00000001-3998-435B-ABAE-1247E038B607}"/>
            </c:ext>
          </c:extLst>
        </c:ser>
        <c:dLbls>
          <c:showLegendKey val="0"/>
          <c:showVal val="0"/>
          <c:showCatName val="0"/>
          <c:showSerName val="0"/>
          <c:showPercent val="0"/>
          <c:showBubbleSize val="0"/>
        </c:dLbls>
        <c:axId val="419745008"/>
        <c:axId val="419745328"/>
      </c:scatterChart>
      <c:valAx>
        <c:axId val="419745008"/>
        <c:scaling>
          <c:orientation val="minMax"/>
          <c:max val="360"/>
          <c:min val="292"/>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Temperature (K)</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19745328"/>
        <c:crosses val="autoZero"/>
        <c:crossBetween val="midCat"/>
      </c:valAx>
      <c:valAx>
        <c:axId val="41974532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Angle</a:t>
                </a:r>
                <a:r>
                  <a:rPr lang="en-US" baseline="0"/>
                  <a:t> </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19745008"/>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6B079A8-BF10-4A0D-86FB-3F99D2A4AE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20</Pages>
  <Words>3650</Words>
  <Characters>20805</Characters>
  <Application>Microsoft Office Word</Application>
  <DocSecurity>0</DocSecurity>
  <Lines>173</Lines>
  <Paragraphs>48</Paragraphs>
  <ScaleCrop>false</ScaleCrop>
  <HeadingPairs>
    <vt:vector size="2" baseType="variant">
      <vt:variant>
        <vt:lpstr>Title</vt:lpstr>
      </vt:variant>
      <vt:variant>
        <vt:i4>1</vt:i4>
      </vt:variant>
    </vt:vector>
  </HeadingPairs>
  <TitlesOfParts>
    <vt:vector size="1" baseType="lpstr">
      <vt:lpstr/>
    </vt:vector>
  </TitlesOfParts>
  <Company>Clark University</Company>
  <LinksUpToDate>false</LinksUpToDate>
  <CharactersWithSpaces>24407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Michael Boyer</dc:creator>
  <cp:lastModifiedBy>Hoang, Trang</cp:lastModifiedBy>
  <cp:revision>2</cp:revision>
  <dcterms:created xsi:type="dcterms:W3CDTF">2020-05-15T21:50:00Z</dcterms:created>
  <dcterms:modified xsi:type="dcterms:W3CDTF">2020-05-15T21:50:00Z</dcterms:modified>
</cp:coreProperties>
</file>